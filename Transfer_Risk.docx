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15D408" w14:textId="77777777" w:rsidR="00491109" w:rsidRDefault="00491109" w:rsidP="00491109">
      <w:pPr>
        <w:spacing w:line="240" w:lineRule="auto"/>
        <w:jc w:val="center"/>
        <w:rPr>
          <w:rFonts w:ascii="Times New Roman" w:hAnsi="Times New Roman" w:cs="Times New Roman"/>
          <w:sz w:val="32"/>
          <w:szCs w:val="24"/>
        </w:rPr>
      </w:pPr>
      <w:r>
        <w:rPr>
          <w:rFonts w:ascii="Times New Roman" w:hAnsi="Times New Roman" w:cs="Times New Roman"/>
          <w:sz w:val="32"/>
          <w:szCs w:val="24"/>
        </w:rPr>
        <w:t>Measuring public transit transfer risk using high-resolution schedule and real-time bus location data</w:t>
      </w:r>
    </w:p>
    <w:p w14:paraId="29740BF4" w14:textId="77777777" w:rsidR="00491109" w:rsidRDefault="00491109" w:rsidP="00491109">
      <w:pPr>
        <w:spacing w:line="240" w:lineRule="auto"/>
        <w:jc w:val="center"/>
        <w:rPr>
          <w:rFonts w:ascii="Times New Roman" w:hAnsi="Times New Roman" w:cs="Times New Roman"/>
          <w:sz w:val="24"/>
          <w:szCs w:val="24"/>
        </w:rPr>
      </w:pPr>
    </w:p>
    <w:p w14:paraId="63FB4955" w14:textId="7A3E594B" w:rsidR="00491109" w:rsidRDefault="00491109" w:rsidP="00491109">
      <w:pPr>
        <w:spacing w:line="240" w:lineRule="auto"/>
        <w:jc w:val="center"/>
        <w:rPr>
          <w:rFonts w:ascii="Times New Roman" w:hAnsi="Times New Roman" w:cs="Times New Roman"/>
          <w:sz w:val="24"/>
          <w:szCs w:val="24"/>
        </w:rPr>
      </w:pPr>
      <w:r>
        <w:rPr>
          <w:rFonts w:ascii="Times New Roman" w:hAnsi="Times New Roman" w:cs="Times New Roman"/>
          <w:sz w:val="24"/>
          <w:szCs w:val="24"/>
        </w:rPr>
        <w:t>Luyu Liu and Harvey J. Miller</w:t>
      </w:r>
      <w:r>
        <w:rPr>
          <w:rFonts w:ascii="Times New Roman" w:hAnsi="Times New Roman" w:cs="Times New Roman"/>
          <w:sz w:val="24"/>
          <w:szCs w:val="24"/>
          <w:vertAlign w:val="superscript"/>
        </w:rPr>
        <w:t xml:space="preserve"> </w:t>
      </w:r>
      <w:del w:id="0" w:author="Liu, Luyu" w:date="2019-10-09T20:13:00Z">
        <w:r w:rsidDel="00B239E0">
          <w:rPr>
            <w:rFonts w:ascii="Times New Roman" w:hAnsi="Times New Roman" w:cs="Times New Roman"/>
            <w:sz w:val="24"/>
            <w:szCs w:val="24"/>
            <w:vertAlign w:val="superscript"/>
          </w:rPr>
          <w:delText>*</w:delText>
        </w:r>
      </w:del>
      <w:ins w:id="1" w:author="Liu, Luyu" w:date="2019-10-09T20:13:00Z">
        <w:r w:rsidR="00B239E0">
          <w:rPr>
            <w:rStyle w:val="FootnoteReference"/>
            <w:rFonts w:ascii="Times New Roman" w:hAnsi="Times New Roman" w:cs="Times New Roman"/>
            <w:sz w:val="24"/>
            <w:szCs w:val="24"/>
          </w:rPr>
          <w:footnoteReference w:customMarkFollows="1" w:id="1"/>
          <w:t>*</w:t>
        </w:r>
      </w:ins>
    </w:p>
    <w:p w14:paraId="3A393CD6" w14:textId="77777777" w:rsidR="00491109" w:rsidRDefault="00491109" w:rsidP="00491109">
      <w:pPr>
        <w:spacing w:line="240" w:lineRule="auto"/>
        <w:jc w:val="center"/>
        <w:rPr>
          <w:rFonts w:ascii="Times New Roman" w:hAnsi="Times New Roman" w:cs="Times New Roman"/>
          <w:szCs w:val="24"/>
        </w:rPr>
      </w:pPr>
      <w:r>
        <w:rPr>
          <w:rFonts w:ascii="Times New Roman" w:hAnsi="Times New Roman" w:cs="Times New Roman"/>
          <w:szCs w:val="24"/>
        </w:rPr>
        <w:t>Department of Geography and Center for Urban and Regional Analysis</w:t>
      </w:r>
    </w:p>
    <w:p w14:paraId="40DFBA5B" w14:textId="77777777" w:rsidR="00491109" w:rsidRDefault="00491109" w:rsidP="00491109">
      <w:pPr>
        <w:spacing w:line="240" w:lineRule="auto"/>
        <w:jc w:val="center"/>
        <w:rPr>
          <w:rFonts w:ascii="Times New Roman" w:hAnsi="Times New Roman" w:cs="Times New Roman"/>
          <w:szCs w:val="24"/>
        </w:rPr>
      </w:pPr>
      <w:r>
        <w:rPr>
          <w:rFonts w:ascii="Times New Roman" w:hAnsi="Times New Roman" w:cs="Times New Roman"/>
          <w:szCs w:val="24"/>
        </w:rPr>
        <w:t>The Ohio State University, Columbus, Ohio, USA</w:t>
      </w:r>
    </w:p>
    <w:p w14:paraId="61FCFC04" w14:textId="77777777" w:rsidR="00491109" w:rsidRDefault="00491109" w:rsidP="00491109">
      <w:pPr>
        <w:spacing w:line="240" w:lineRule="auto"/>
        <w:rPr>
          <w:rFonts w:ascii="Times New Roman" w:eastAsia="Yu Mincho" w:hAnsi="Times New Roman" w:cs="Times New Roman"/>
          <w:sz w:val="24"/>
          <w:szCs w:val="24"/>
          <w:lang w:eastAsia="ja-JP"/>
        </w:rPr>
      </w:pPr>
    </w:p>
    <w:p w14:paraId="415CFFD1" w14:textId="77777777" w:rsidR="00491109" w:rsidRDefault="00491109" w:rsidP="00491109">
      <w:pPr>
        <w:spacing w:line="240" w:lineRule="auto"/>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Abstract</w:t>
      </w:r>
    </w:p>
    <w:p w14:paraId="27CED104" w14:textId="2503AC81" w:rsidR="00491109" w:rsidRDefault="00491109" w:rsidP="0049110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Transfers between routes in a public transit system are important for many </w:t>
      </w:r>
      <w:r w:rsidR="00A10F23">
        <w:rPr>
          <w:rFonts w:ascii="Times New Roman" w:hAnsi="Times New Roman" w:cs="Times New Roman"/>
          <w:sz w:val="24"/>
          <w:szCs w:val="24"/>
        </w:rPr>
        <w:t xml:space="preserve">transit </w:t>
      </w:r>
      <w:r w:rsidR="00DE4EC5">
        <w:rPr>
          <w:rFonts w:ascii="Times New Roman" w:hAnsi="Times New Roman" w:cs="Times New Roman"/>
          <w:sz w:val="24"/>
          <w:szCs w:val="24"/>
        </w:rPr>
        <w:t xml:space="preserve">users.  Missing transfers due to public transit delays can impose substantial time penalties on these users.  However, </w:t>
      </w:r>
      <w:r>
        <w:rPr>
          <w:rFonts w:ascii="Times New Roman" w:hAnsi="Times New Roman" w:cs="Times New Roman"/>
          <w:sz w:val="24"/>
          <w:szCs w:val="24"/>
        </w:rPr>
        <w:t>few studies assess the risk and consequences of missing transfers based on on-time performance and delays</w:t>
      </w:r>
      <w:r w:rsidR="00431424">
        <w:rPr>
          <w:rFonts w:ascii="Times New Roman" w:hAnsi="Times New Roman" w:cs="Times New Roman"/>
          <w:sz w:val="24"/>
          <w:szCs w:val="24"/>
        </w:rPr>
        <w:t xml:space="preserve"> in the real-time context</w:t>
      </w:r>
      <w:r>
        <w:rPr>
          <w:rFonts w:ascii="Times New Roman" w:eastAsia="Yu Mincho" w:hAnsi="Times New Roman" w:cs="Times New Roman"/>
          <w:sz w:val="24"/>
          <w:szCs w:val="24"/>
          <w:lang w:eastAsia="ja-JP"/>
        </w:rPr>
        <w:t xml:space="preserve">. Leveraging high-resolution schedule and real-time </w:t>
      </w:r>
      <w:r w:rsidR="00BB32B0">
        <w:rPr>
          <w:rFonts w:ascii="Times New Roman" w:eastAsia="Yu Mincho" w:hAnsi="Times New Roman" w:cs="Times New Roman"/>
          <w:sz w:val="24"/>
          <w:szCs w:val="24"/>
          <w:lang w:eastAsia="ja-JP"/>
        </w:rPr>
        <w:t xml:space="preserve">transit </w:t>
      </w:r>
      <w:r w:rsidR="00A87E72">
        <w:rPr>
          <w:rFonts w:ascii="Times New Roman" w:eastAsia="Yu Mincho" w:hAnsi="Times New Roman" w:cs="Times New Roman"/>
          <w:sz w:val="24"/>
          <w:szCs w:val="24"/>
          <w:lang w:eastAsia="ja-JP"/>
        </w:rPr>
        <w:t>big</w:t>
      </w:r>
      <w:r>
        <w:rPr>
          <w:rFonts w:ascii="Times New Roman" w:eastAsia="Yu Mincho" w:hAnsi="Times New Roman" w:cs="Times New Roman"/>
          <w:sz w:val="24"/>
          <w:szCs w:val="24"/>
          <w:lang w:eastAsia="ja-JP"/>
        </w:rPr>
        <w:t xml:space="preserve"> data, we develop two measures</w:t>
      </w:r>
      <w:r>
        <w:t xml:space="preserve"> </w:t>
      </w:r>
      <w:r>
        <w:rPr>
          <w:rFonts w:ascii="Times New Roman" w:eastAsia="Yu Mincho" w:hAnsi="Times New Roman" w:cs="Times New Roman"/>
          <w:sz w:val="24"/>
          <w:szCs w:val="24"/>
          <w:lang w:eastAsia="ja-JP"/>
        </w:rPr>
        <w:t xml:space="preserve">to assess transfer risk and time penalties in a public transit system. </w:t>
      </w:r>
      <w:r>
        <w:rPr>
          <w:rFonts w:ascii="Times New Roman" w:eastAsia="Yu Mincho" w:hAnsi="Times New Roman" w:cs="Times New Roman"/>
          <w:i/>
          <w:sz w:val="24"/>
          <w:szCs w:val="24"/>
          <w:lang w:eastAsia="ja-JP"/>
        </w:rPr>
        <w:t>Transfer Risk</w:t>
      </w:r>
      <w:r>
        <w:rPr>
          <w:rFonts w:ascii="Times New Roman" w:eastAsia="Yu Mincho" w:hAnsi="Times New Roman" w:cs="Times New Roman"/>
          <w:sz w:val="24"/>
          <w:szCs w:val="24"/>
          <w:lang w:eastAsia="ja-JP"/>
        </w:rPr>
        <w:t xml:space="preserve"> (TR) measures the </w:t>
      </w:r>
      <w:r w:rsidR="00DE4EC5">
        <w:rPr>
          <w:rFonts w:ascii="Times New Roman" w:eastAsia="Yu Mincho" w:hAnsi="Times New Roman" w:cs="Times New Roman"/>
          <w:sz w:val="24"/>
          <w:szCs w:val="24"/>
          <w:lang w:eastAsia="ja-JP"/>
        </w:rPr>
        <w:t xml:space="preserve">empirical probability </w:t>
      </w:r>
      <w:r>
        <w:rPr>
          <w:rFonts w:ascii="Times New Roman" w:eastAsia="Yu Mincho" w:hAnsi="Times New Roman" w:cs="Times New Roman"/>
          <w:sz w:val="24"/>
          <w:szCs w:val="24"/>
          <w:lang w:eastAsia="ja-JP"/>
        </w:rPr>
        <w:t xml:space="preserve">of missed transfers </w:t>
      </w:r>
      <w:r w:rsidR="00DE4EC5">
        <w:rPr>
          <w:rFonts w:ascii="Times New Roman" w:eastAsia="Yu Mincho" w:hAnsi="Times New Roman" w:cs="Times New Roman"/>
          <w:sz w:val="24"/>
          <w:szCs w:val="24"/>
          <w:lang w:eastAsia="ja-JP"/>
        </w:rPr>
        <w:t xml:space="preserve">between two specified routes over a designated time period </w:t>
      </w:r>
      <w:r>
        <w:rPr>
          <w:rFonts w:ascii="Times New Roman" w:eastAsia="Yu Mincho" w:hAnsi="Times New Roman" w:cs="Times New Roman"/>
          <w:sz w:val="24"/>
          <w:szCs w:val="24"/>
          <w:lang w:eastAsia="ja-JP"/>
        </w:rPr>
        <w:t xml:space="preserve">and </w:t>
      </w:r>
      <w:r>
        <w:rPr>
          <w:rFonts w:ascii="Times New Roman" w:eastAsia="Yu Mincho" w:hAnsi="Times New Roman" w:cs="Times New Roman"/>
          <w:i/>
          <w:sz w:val="24"/>
          <w:szCs w:val="24"/>
          <w:lang w:eastAsia="ja-JP"/>
        </w:rPr>
        <w:t>Average Total Time Penalty</w:t>
      </w:r>
      <w:r>
        <w:rPr>
          <w:rFonts w:ascii="Times New Roman" w:eastAsia="Yu Mincho" w:hAnsi="Times New Roman" w:cs="Times New Roman"/>
          <w:sz w:val="24"/>
          <w:szCs w:val="24"/>
          <w:lang w:eastAsia="ja-JP"/>
        </w:rPr>
        <w:t xml:space="preserve"> (ATTP) shows overall time loss compared to the schedule. We illustrate these measures </w:t>
      </w:r>
      <w:r w:rsidR="00A36DEF">
        <w:rPr>
          <w:rFonts w:ascii="Times New Roman" w:eastAsia="Yu Mincho" w:hAnsi="Times New Roman" w:cs="Times New Roman"/>
          <w:sz w:val="24"/>
          <w:szCs w:val="24"/>
          <w:lang w:eastAsia="ja-JP"/>
        </w:rPr>
        <w:t>based on</w:t>
      </w:r>
      <w:r w:rsidR="006A5644">
        <w:rPr>
          <w:rFonts w:ascii="Times New Roman" w:eastAsia="Yu Mincho" w:hAnsi="Times New Roman" w:cs="Times New Roman"/>
          <w:sz w:val="24"/>
          <w:szCs w:val="24"/>
          <w:lang w:eastAsia="ja-JP"/>
        </w:rPr>
        <w:t xml:space="preserve"> two sources of</w:t>
      </w:r>
      <w:r>
        <w:rPr>
          <w:rFonts w:ascii="Times New Roman" w:eastAsia="Yu Mincho" w:hAnsi="Times New Roman" w:cs="Times New Roman"/>
          <w:sz w:val="24"/>
          <w:szCs w:val="24"/>
          <w:lang w:eastAsia="ja-JP"/>
        </w:rPr>
        <w:t xml:space="preserve"> schedule and real-time vehicle </w:t>
      </w:r>
      <w:r w:rsidR="00DE4EC5">
        <w:rPr>
          <w:rFonts w:ascii="Times New Roman" w:eastAsia="Yu Mincho" w:hAnsi="Times New Roman" w:cs="Times New Roman"/>
          <w:sz w:val="24"/>
          <w:szCs w:val="24"/>
          <w:lang w:eastAsia="ja-JP"/>
        </w:rPr>
        <w:t>data</w:t>
      </w:r>
      <w:r w:rsidR="00DE4EC5" w:rsidRPr="00DE4EC5">
        <w:t xml:space="preserve"> </w:t>
      </w:r>
      <w:r w:rsidR="00DE4EC5">
        <w:rPr>
          <w:rFonts w:ascii="Times New Roman" w:eastAsia="Yu Mincho" w:hAnsi="Times New Roman" w:cs="Times New Roman"/>
          <w:sz w:val="24"/>
          <w:szCs w:val="24"/>
          <w:lang w:eastAsia="ja-JP"/>
        </w:rPr>
        <w:t xml:space="preserve">from </w:t>
      </w:r>
      <w:r w:rsidR="00DE4EC5" w:rsidRPr="00DE4EC5">
        <w:rPr>
          <w:rFonts w:ascii="Times New Roman" w:eastAsia="Yu Mincho" w:hAnsi="Times New Roman" w:cs="Times New Roman"/>
          <w:sz w:val="24"/>
          <w:szCs w:val="24"/>
          <w:lang w:eastAsia="ja-JP"/>
        </w:rPr>
        <w:t>the transit authority in Columbus, Ohio</w:t>
      </w:r>
      <w:r w:rsidR="006A5644">
        <w:rPr>
          <w:rFonts w:ascii="Times New Roman" w:eastAsia="Yu Mincho" w:hAnsi="Times New Roman" w:cs="Times New Roman"/>
          <w:sz w:val="24"/>
          <w:szCs w:val="24"/>
          <w:lang w:eastAsia="ja-JP"/>
        </w:rPr>
        <w:t xml:space="preserve">: </w:t>
      </w:r>
      <w:r w:rsidR="009A7A63">
        <w:rPr>
          <w:rFonts w:ascii="Times New Roman" w:eastAsia="Yu Mincho" w:hAnsi="Times New Roman" w:cs="Times New Roman"/>
          <w:sz w:val="24"/>
          <w:szCs w:val="24"/>
          <w:lang w:eastAsia="ja-JP"/>
        </w:rPr>
        <w:t>public</w:t>
      </w:r>
      <w:r w:rsidR="00DE4EC5">
        <w:rPr>
          <w:rFonts w:ascii="Times New Roman" w:eastAsia="Yu Mincho" w:hAnsi="Times New Roman" w:cs="Times New Roman"/>
          <w:sz w:val="24"/>
          <w:szCs w:val="24"/>
          <w:lang w:eastAsia="ja-JP"/>
        </w:rPr>
        <w:t xml:space="preserve"> </w:t>
      </w:r>
      <w:r w:rsidR="006A5644">
        <w:rPr>
          <w:rFonts w:ascii="Times New Roman" w:eastAsia="Yu Mincho" w:hAnsi="Times New Roman" w:cs="Times New Roman"/>
          <w:sz w:val="24"/>
          <w:szCs w:val="24"/>
          <w:lang w:eastAsia="ja-JP"/>
        </w:rPr>
        <w:t xml:space="preserve">General Transit Feed Specification (GTFS) and </w:t>
      </w:r>
      <w:r w:rsidR="009A7A63">
        <w:rPr>
          <w:rFonts w:ascii="Times New Roman" w:eastAsia="Yu Mincho" w:hAnsi="Times New Roman" w:cs="Times New Roman"/>
          <w:sz w:val="24"/>
          <w:szCs w:val="24"/>
          <w:lang w:eastAsia="ja-JP"/>
        </w:rPr>
        <w:t xml:space="preserve">administrative </w:t>
      </w:r>
      <w:r w:rsidR="006A5644">
        <w:rPr>
          <w:rFonts w:ascii="Times New Roman" w:eastAsia="Yu Mincho" w:hAnsi="Times New Roman" w:cs="Times New Roman"/>
          <w:sz w:val="24"/>
          <w:szCs w:val="24"/>
          <w:lang w:eastAsia="ja-JP"/>
        </w:rPr>
        <w:t>Automatic Passenger Counter (APC) data</w:t>
      </w:r>
      <w:r>
        <w:rPr>
          <w:rFonts w:ascii="Times New Roman" w:eastAsia="Yu Mincho" w:hAnsi="Times New Roman" w:cs="Times New Roman"/>
          <w:sz w:val="24"/>
          <w:szCs w:val="24"/>
          <w:lang w:eastAsia="ja-JP"/>
        </w:rPr>
        <w:t>. We aggregate, visualize</w:t>
      </w:r>
      <w:r w:rsidR="00C71854">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 and analyze each index under different spatial and temporal resolutions</w:t>
      </w:r>
      <w:r w:rsidRPr="00B2180D">
        <w:rPr>
          <w:rFonts w:ascii="Times New Roman" w:eastAsia="Yu Mincho" w:hAnsi="Times New Roman" w:cs="Times New Roman"/>
          <w:sz w:val="24"/>
          <w:szCs w:val="24"/>
          <w:lang w:eastAsia="ja-JP"/>
        </w:rPr>
        <w:t xml:space="preserve">. </w:t>
      </w:r>
      <w:r w:rsidR="00DE4EC5">
        <w:rPr>
          <w:rFonts w:ascii="Times New Roman" w:eastAsia="Yu Mincho" w:hAnsi="Times New Roman" w:cs="Times New Roman"/>
          <w:sz w:val="24"/>
          <w:szCs w:val="24"/>
          <w:lang w:eastAsia="ja-JP"/>
        </w:rPr>
        <w:t xml:space="preserve"> </w:t>
      </w:r>
      <w:r w:rsidR="007746D5" w:rsidRPr="00B2180D">
        <w:rPr>
          <w:rFonts w:ascii="Times New Roman" w:eastAsia="Yu Mincho" w:hAnsi="Times New Roman" w:cs="Times New Roman"/>
          <w:sz w:val="24"/>
          <w:szCs w:val="24"/>
          <w:lang w:eastAsia="ja-JP"/>
        </w:rPr>
        <w:t>We also simulate the impacts of d</w:t>
      </w:r>
      <w:r w:rsidR="007746D5">
        <w:rPr>
          <w:rFonts w:ascii="Times New Roman" w:eastAsia="Yu Mincho" w:hAnsi="Times New Roman" w:cs="Times New Roman"/>
          <w:sz w:val="24"/>
          <w:szCs w:val="24"/>
          <w:lang w:eastAsia="ja-JP"/>
        </w:rPr>
        <w:t xml:space="preserve">edicated bus lanes on the overall transfer performance and different types of transfers. </w:t>
      </w:r>
      <w:r w:rsidR="009A7A63">
        <w:rPr>
          <w:rFonts w:ascii="Times New Roman" w:eastAsia="Yu Mincho" w:hAnsi="Times New Roman" w:cs="Times New Roman"/>
          <w:sz w:val="24"/>
          <w:szCs w:val="24"/>
          <w:lang w:eastAsia="ja-JP"/>
        </w:rPr>
        <w:t>R</w:t>
      </w:r>
      <w:r>
        <w:rPr>
          <w:rFonts w:ascii="Times New Roman" w:eastAsia="Yu Mincho" w:hAnsi="Times New Roman" w:cs="Times New Roman"/>
          <w:sz w:val="24"/>
          <w:szCs w:val="24"/>
          <w:lang w:eastAsia="ja-JP"/>
        </w:rPr>
        <w:t>esults demonstrate the potential to apply the TR and ATTP indexes to assess the impacts of delays on transfers and guide planning and decision making to improve on-time performance.</w:t>
      </w:r>
    </w:p>
    <w:p w14:paraId="443542FF" w14:textId="77777777" w:rsidR="00491109" w:rsidRDefault="00491109" w:rsidP="00491109">
      <w:pPr>
        <w:spacing w:line="240" w:lineRule="auto"/>
        <w:jc w:val="both"/>
        <w:rPr>
          <w:rFonts w:ascii="Times New Roman" w:hAnsi="Times New Roman" w:cs="Times New Roman"/>
          <w:sz w:val="24"/>
          <w:szCs w:val="24"/>
        </w:rPr>
      </w:pPr>
    </w:p>
    <w:p w14:paraId="4A58017C" w14:textId="77777777" w:rsidR="00491109" w:rsidRDefault="00491109" w:rsidP="00491109">
      <w:pPr>
        <w:spacing w:line="240" w:lineRule="auto"/>
        <w:rPr>
          <w:rFonts w:ascii="Times New Roman" w:hAnsi="Times New Roman" w:cs="Times New Roman"/>
          <w:sz w:val="24"/>
          <w:szCs w:val="24"/>
        </w:rPr>
      </w:pPr>
      <w:r>
        <w:rPr>
          <w:rFonts w:ascii="Times New Roman" w:eastAsia="Yu Mincho" w:hAnsi="Times New Roman" w:cs="Times New Roman"/>
          <w:b/>
          <w:sz w:val="24"/>
          <w:szCs w:val="24"/>
          <w:lang w:eastAsia="ja-JP"/>
        </w:rPr>
        <w:t>Keywords</w:t>
      </w:r>
      <w:r>
        <w:rPr>
          <w:rFonts w:ascii="Times New Roman" w:hAnsi="Times New Roman" w:cs="Times New Roman"/>
          <w:sz w:val="24"/>
          <w:szCs w:val="24"/>
        </w:rPr>
        <w:t>: Transfer; Public transit system; GTFS; Transfer real-time performance.</w:t>
      </w:r>
    </w:p>
    <w:p w14:paraId="2D3DCB83" w14:textId="77777777" w:rsidR="00491109" w:rsidRDefault="00491109" w:rsidP="00491109">
      <w:pPr>
        <w:spacing w:line="240" w:lineRule="auto"/>
        <w:rPr>
          <w:rFonts w:ascii="Times New Roman" w:eastAsia="Yu Mincho" w:hAnsi="Times New Roman" w:cs="Times New Roman"/>
          <w:sz w:val="24"/>
          <w:szCs w:val="24"/>
          <w:lang w:eastAsia="ja-JP"/>
        </w:rPr>
      </w:pPr>
    </w:p>
    <w:p w14:paraId="36B535C9" w14:textId="77777777" w:rsidR="00491109" w:rsidRDefault="00491109"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Introduction</w:t>
      </w:r>
    </w:p>
    <w:p w14:paraId="60DD27A6" w14:textId="39B16647" w:rsidR="00491109" w:rsidRPr="009C05A6" w:rsidRDefault="00491109" w:rsidP="00491109">
      <w:pPr>
        <w:pStyle w:val="Formula"/>
        <w:rPr>
          <w:rFonts w:eastAsiaTheme="minorEastAsia"/>
          <w:lang w:eastAsia="zh-CN"/>
        </w:rPr>
      </w:pPr>
      <w:r>
        <w:t>Transfers between routes are an often necessary compon</w:t>
      </w:r>
      <w:r w:rsidR="009A7A63">
        <w:t xml:space="preserve">ent of using </w:t>
      </w:r>
      <w:commentRangeStart w:id="5"/>
      <w:r w:rsidR="009A7A63">
        <w:t>public transit</w:t>
      </w:r>
      <w:r>
        <w:t xml:space="preserve">. </w:t>
      </w:r>
      <w:commentRangeEnd w:id="5"/>
      <w:r w:rsidR="009A7A63">
        <w:rPr>
          <w:rStyle w:val="CommentReference"/>
          <w:rFonts w:asciiTheme="minorHAnsi" w:eastAsiaTheme="minorEastAsia" w:hAnsiTheme="minorHAnsi" w:cstheme="minorBidi"/>
          <w:lang w:eastAsia="zh-CN"/>
        </w:rPr>
        <w:commentReference w:id="5"/>
      </w:r>
      <w:r>
        <w:t xml:space="preserve">The expansion of city footprints can make long and direct routes difficult and costly </w:t>
      </w:r>
      <w:r>
        <w:fldChar w:fldCharType="begin" w:fldLock="1"/>
      </w:r>
      <w:r>
        <w:instrText>ADDIN CSL_CITATION {"citationItems":[{"id":"ITEM-1","itemData":{"ISSN":"0041-1655","author":[{"dropping-particle":"","family":"Knoppers","given":"Peter","non-dropping-particle":"","parse-names":false,"suffix":""},{"dropping-particle":"","family":"Muller","given":"Theo","non-dropping-particle":"","parse-names":false,"suffix":""}],"container-title":"Transportation Science","id":"ITEM-1","issue":"1","issued":{"date-parts":[["1995"]]},"page":"101-105","publisher":"INFORMS","title":"Optimized transfer opportunities in public transport","type":"article-journal","volume":"29"},"uris":["http://www.mendeley.com/documents/?uuid=be5b0673-a159-4082-b127-dc43be7a0896"]}],"mendeley":{"formattedCitation":"(Knoppers &amp; Muller, 1995)","plainTextFormattedCitation":"(Knoppers &amp; Muller, 1995)","previouslyFormattedCitation":"(Knoppers &amp; Muller, 1995)"},"properties":{"noteIndex":0},"schema":"https://github.com/citation-style-language/schema/raw/master/csl-citation.json"}</w:instrText>
      </w:r>
      <w:r>
        <w:fldChar w:fldCharType="separate"/>
      </w:r>
      <w:r>
        <w:rPr>
          <w:noProof/>
        </w:rPr>
        <w:t>(Knoppers &amp; Muller, 1995)</w:t>
      </w:r>
      <w:r>
        <w:fldChar w:fldCharType="end"/>
      </w:r>
      <w:r>
        <w:t>, making transfers between scheduled public transit routes an important comp</w:t>
      </w:r>
      <w:r w:rsidR="009A7A63">
        <w:t>onent of the system. However, transit</w:t>
      </w:r>
      <w:r>
        <w:t xml:space="preserve"> delays, defined as a positive deviation of a transit vehicle’s actual arrival time from the scheduled time, are inevitable due to traffic, malfunctions, and other circumstances. A transit delay causing a user to miss an i</w:t>
      </w:r>
      <w:r w:rsidR="009A7A63">
        <w:t>ntended transfer between routes, potentially impose significant time penalties and making the system less functional to users</w:t>
      </w:r>
      <w:r>
        <w:t>.</w:t>
      </w:r>
    </w:p>
    <w:p w14:paraId="1F46FE06" w14:textId="7A7DB60E"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lastRenderedPageBreak/>
        <w:t>Transfers can be a useful component t</w:t>
      </w:r>
      <w:r w:rsidR="009A7A63">
        <w:rPr>
          <w:rFonts w:ascii="Times New Roman" w:eastAsia="Yu Mincho" w:hAnsi="Times New Roman" w:cs="Times New Roman"/>
          <w:sz w:val="24"/>
          <w:szCs w:val="24"/>
          <w:lang w:eastAsia="ja-JP"/>
        </w:rPr>
        <w:t xml:space="preserve">hat improves the usability of public </w:t>
      </w:r>
      <w:ins w:id="6" w:author="Miller,  Dr. Harvey J." w:date="2019-10-09T13:33:00Z">
        <w:r w:rsidR="009A7A63">
          <w:rPr>
            <w:rFonts w:ascii="Times New Roman" w:eastAsia="Yu Mincho" w:hAnsi="Times New Roman" w:cs="Times New Roman"/>
            <w:sz w:val="24"/>
            <w:szCs w:val="24"/>
            <w:lang w:eastAsia="ja-JP"/>
          </w:rPr>
          <w:t>transit</w:t>
        </w:r>
      </w:ins>
      <w:r>
        <w:rPr>
          <w:rFonts w:ascii="Times New Roman" w:eastAsia="Yu Mincho" w:hAnsi="Times New Roman" w:cs="Times New Roman"/>
          <w:sz w:val="24"/>
          <w:szCs w:val="24"/>
          <w:lang w:eastAsia="ja-JP"/>
        </w:rPr>
        <w:t xml:space="preserve"> systems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{"citationItems":[{"id":"ITEM-1","itemData":{"ISBN":"1610911741","author":[{"dropping-particle":"","family":"Walker","given":"Jarrett","non-dropping-particle":"","parse-names":false,"suffix":""}],"id":"ITEM-1","issued":{"date-parts":[["2012"]]},"publisher":"Island Press","title":"Human transit: How clearer thinking about public transit can enrich our communities and our lives","type":"book"},"uris":["http://www.mendeley.com/documents/?uuid=aa3b1d32-8f21-451b-b185-fe507e0ba991","http://www.mendeley.com/documents/?uuid=ee19aa4e-6e0c-4a1e-90be-6625e3323a53"]}],"mendeley":{"formattedCitation":"(Walker, 2012)","plainTextFormattedCitation":"(Walker, 2012)","previouslyFormattedCitation":"(Walker, 2012)"},"properties":{"noteIndex":0},"schema":"https://github.com/citation-style-language/schema/raw/master/csl-citation.json"}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(Walker, 2012)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However, transfers have been neglected by many public transportation planners and administrators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{"citationItems":[{"id":"ITEM-1","itemData":{"ISSN":"0144-1647","author":[{"dropping-particle":"","family":"Iseki","given":"Hiroyuki","non-dropping-particle":"","parse-names":false,"suffix":""},{"dropping-particle":"","family":"Taylor","given":"Brian D","non-dropping-particle":"","parse-names":false,"suffix":""}],"container-title":"Transport Reviews","id":"ITEM-1","issue":"6","issued":{"date-parts":[["2009"]]},"page":"777-800","publisher":"Taylor &amp; Francis","title":"Not all transfers are created equal: Towards a framework relating transfer connectivity to travel behaviour","type":"article-journal","volume":"29"},"uris":["http://www.mendeley.com/documents/?uuid=3d2b89c1-c0fb-4c6f-ad0d-ef4208c51158"]}],"mendeley":{"formattedCitation":"(Iseki &amp; Taylor, 2009)","plainTextFormattedCitation":"(Iseki &amp; Taylor, 2009)","previouslyFormattedCitation":"(Iseki &amp; Taylor, 2009)"},"properties":{"noteIndex":0},"schema":"https://github.com/citation-style-language/schema/raw/master/csl-citation.json"}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(Iseki &amp; Taylor, 2009)</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To make transfers and public transportation more reliable, researchers are assessing, analyzing, and optimizing transfer activities, transfer nodes efficiency, and </w:t>
      </w:r>
      <w:ins w:id="7" w:author="Miller,  Dr. Harvey J." w:date="2019-10-09T13:34:00Z">
        <w:r w:rsidR="009A7A63">
          <w:rPr>
            <w:rFonts w:ascii="Times New Roman" w:eastAsia="Yu Mincho" w:hAnsi="Times New Roman" w:cs="Times New Roman"/>
            <w:sz w:val="24"/>
            <w:szCs w:val="24"/>
            <w:lang w:eastAsia="ja-JP"/>
          </w:rPr>
          <w:t xml:space="preserve">transit </w:t>
        </w:r>
      </w:ins>
      <w:del w:id="8" w:author="Miller,  Dr. Harvey J." w:date="2019-10-09T13:34:00Z">
        <w:r w:rsidDel="009A7A63">
          <w:rPr>
            <w:rFonts w:ascii="Times New Roman" w:eastAsia="Yu Mincho" w:hAnsi="Times New Roman" w:cs="Times New Roman"/>
            <w:sz w:val="24"/>
            <w:szCs w:val="24"/>
            <w:lang w:eastAsia="ja-JP"/>
          </w:rPr>
          <w:delText xml:space="preserve">PT </w:delText>
        </w:r>
      </w:del>
      <w:r>
        <w:rPr>
          <w:rFonts w:ascii="Times New Roman" w:eastAsia="Yu Mincho" w:hAnsi="Times New Roman" w:cs="Times New Roman"/>
          <w:sz w:val="24"/>
          <w:szCs w:val="24"/>
          <w:lang w:eastAsia="ja-JP"/>
        </w:rPr>
        <w:t xml:space="preserve">system design and administration. Previous research focuses on the users’ experience and the design of the transfer nodes, using methodologies such as user-based GPS sampling, survey and statistic modeling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{"citationItems":[{"id":"ITEM-1","itemData":{"DOI":"10.1061/(ASCE)UP.1943-5444.0000028","ISBN":"0733-9488","ISSN":"0733-9488","abstract":"The importance of a transportation terminal's transfer efficiency to passengers is well known. However, it is still a problem of how to combine the various indicators into a single indicator that can be used to quickly compare transportation terminals' transfer efficiency and identify those terminals in need of intervention. This paper presents a study that is reflective of such an effort. Using the transfer data obtained from 10 transportation terminals in Beijing, the individual performance measures were combined into a single comprehensive measure through the data envelopment analysis (DEA). Efficiency is allowed to be measured by DEA when decision making units have multiple inputs and multiple outputs. The input variables are the transfer area, operating expense, (the number of) staff in the terminal and the capacity of buses. The output variables are measured by the transfer safety and average transfer time of all the transfer passengers. This paper gained the efficiency order of the 10 transportation terminals in Beijing, and provides the potential improvements of each efficiency indicators. The findings and limitations of DEA are also discussed. © 2010 ASCE.","author":[{"dropping-particle":"","family":"Sun","given":"Lishan","non-dropping-particle":"","parse-names":false,"suffix":""},{"dropping-particle":"","family":"Rong","given":"Jian","non-dropping-particle":"","parse-names":false,"suffix":""},{"dropping-particle":"","family":"Yao","given":"Liya","non-dropping-particle":"","parse-names":false,"suffix":""}],"container-title":"Journal of Urban Planning and Development","id":"ITEM-1","issue":"4","issued":{"date-parts":[["2010"]]},"page":"314-319","publisher":"American Society of Civil Engineers","title":"Measuring Transfer Efficiency of Urban Public Transportation Terminals by Data Envelopment Analysis","type":"article-journal","volume":"136"},"uris":["http://www.mendeley.com/documents/?uuid=7de93d93-30a7-40f5-a2e2-9d91d8d06084"]},{"id":"ITEM-2","itemData":{"DOI":"10.3141/1872-02","ISBN":"0361-1981","ISSN":"0361-1981","abstract":" Transit riders negatively perceive transfers because of their inconvenience, often referred to as a transfer penalty. Understanding what affects the transfer penalty can have significant implications for a transit authority and also lead to potential improvements in ridership forecasting models. A new method was developed to assess the transfer penalty on the basis of onboard survey data, a partial path choice model, and geographic information system techniques. This approach was applied to the Massachusetts Bay Transportation Authority subway system in downtown Boston. The new method improves the estimates of the transfer penalty, reduces the complexity of data processing, and improves the overall understanding of the perception of transfers. ","author":[{"dropping-particle":"","family":"Guo","given":"Zhan","non-dropping-particle":"","parse-names":false,"suffix":""},{"dropping-particle":"","family":"Wilson","given":"Nigel","non-dropping-particle":"","parse-names":false,"suffix":""}],"container-title":"Transportation Research Record: Journal of the Transportation Research Board","id":"ITEM-2","issue":"1872","issued":{"date-parts":[["2004"]]},"page":"10-18","publisher":"Transportation Research Board of the National Academies","title":"Assessment of the Transfer Penalty for Transit Trips Geographic Information System-Based Disaggregate Modeling Approach","type":"article-journal","volume":"1872"},"uris":["http://www.mendeley.com/documents/?uuid=ea8c7e47-a8d0-4f86-850c-8408e51e3a6a"]},{"id":"ITEM-3","itemData":{"DOI":"10.1016/j.tra.2010.11.002","ISSN":"09658564","author":[{"dropping-particle":"","family":"Guo","given":"Zhan","non-dropping-particle":"","parse-names":false,"suffix":""},{"dropping-particle":"","family":"Wilson","given":"Nigel H M","non-dropping-particle":"","parse-names":false,"suffix":""}],"container-title":"Transportation Research Part A: Policy and Practice","id":"ITEM-3","issue":"2","issued":{"date-parts":[["2011"]]},"page":"91-104","publisher":"Pergamon","title":"Assessing the cost of transfer inconvenience in public transport systems: A case study of the London Underground","type":"article-journal","volume":"45"},"uris":["http://www.mendeley.com/documents/?uuid=76b2b6f9-5dc5-4627-9263-11b017d5d87f"]},{"id":"ITEM-4","itemData":{"abstract":"Very good original article considering the importance of transfer penalty for bus riders in Tapei. Also compare the value of the difefrent travel time elements to each other. transfer, walk and wait has the highest penalties. Also importantat though is that people will take the first avaialble bus even though it sinvolves a transfer.","author":[{"dropping-particle":"","family":"Han","given":"A F","non-dropping-particle":"","parse-names":false,"suffix":""}],"container-title":"Transportation Research Record","id":"ITEM-4","issue":"Table 1","issued":{"date-parts":[["1987"]]},"page":"8-14","title":"Assessment of Transfer Penalty to Bus Riders in Taipei: A Disaggregate Demand Modeling Approach","type":"article-journal","volume":"1139"},"uris":["http://www.mendeley.com/documents/?uuid=31c351e4-5e17-4dbc-9273-5bc7fef8e7a9"]},{"id":"ITEM-5","itemData":{"DOI":"10.1109/ITSC.2007.4357762","ISBN":"1424413966","abstract":"As the key nodes of passengers' transportation system, transfer efficiency of urban transportation terminal is very important. In order to solve the problems of applying traditional data envelopment analysis (DEA) models in the efficiency evaluation of urban transportation terminal, the two-stage DEA method (TDEA) is introduced in this paper. The index system and the DEA non-uniform evaluation model are established. Finally the case study of the transfer efficiency evaluation of ten transportation terminals in Beijing is given. We gain the efficiency order of the ten transportation terminals, and provide the information which may adjust the inefficient terminals to efficient ones. © 2007 IEEE.","author":[{"dropping-particle":"","family":"Sun","given":"Lishan","non-dropping-particle":"","parse-names":false,"suffix":""},{"dropping-particle":"","family":"Rong","given":"Jian","non-dropping-particle":"","parse-names":false,"suffix":""},{"dropping-particle":"","family":"Ren","given":"Futian","non-dropping-particle":"","parse-names":false,"suffix":""},{"dropping-particle":"","family":"Yao","given":"Liya","non-dropping-particle":"","parse-names":false,"suffix":""}],"container-title":"IEEE Conference on Intelligent Transportation Systems, Proceedings, ITSC","id":"ITEM-5","issued":{"date-parts":[["2007"]]},"page":"436-441","publisher":"IEEE","title":"Evaluation of passenger transfer efficiency of an urban public transportation terminal","type":"paper-conference"},"uris":["http://www.mendeley.com/documents/?uuid=bf054716-82f7-4b94-882e-75ac545c1b8f"]}],"mendeley":{"formattedCitation":"(Guo &amp; Wilson, 2004, 2011; Han, 1987; Sun, Rong, Ren, &amp; Yao, 2007; Sun, Rong, &amp; Yao, 2010)","plainTextFormattedCitation":"(Guo &amp; Wilson, 2004, 2011; Han, 1987; Sun, Rong, Ren, &amp; Yao, 2007; Sun, Rong, &amp; Yao, 2010)","previouslyFormattedCitation":"(Guo &amp; Wilson, 2004, 2011; Han, 1987; Sun, Rong, Ren, &amp; Yao, 2007; Sun, Rong, &amp; Yao, 2010)"},"properties":{"noteIndex":0},"schema":"https://github.com/citation-style-language/schema/raw/master/csl-citation.json"}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(Guo &amp; Wilson, 2004, 2011; Han, 1987; Sun, Rong, Ren, &amp; Yao, 2007; Sun, Rong, &amp; Yao, 2010)</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More recent research expands data sources to include smart card data and real-time feed data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{"citationItems":[{"id":"ITEM-1","itemData":{"ISSN":"0361-1981","author":[{"dropping-particle":"","family":"Jang","given":"Wonjae","non-dropping-particle":"","parse-names":false,"suffix":""}],"container-title":"Transportation Research Record: Journal of the Transportation Research Board","id":"ITEM-1","issue":"2144","issued":{"date-parts":[["2010"]]},"page":"142-149","publisher":"Transportation Research Board of the National Academies","title":"Travel time and transfer analysis using transit smart card data","type":"article-journal"},"uris":["http://www.mendeley.com/documents/?uuid=59a1f60b-20f3-4652-aa52-6f439b1a2472"]},{"id":"ITEM-2","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Procedia","id":"ITEM-2","issued":{"date-parts":[["2015"]]},"page":"391-401","publisher":"Elsevier","title":"A Fundamental Study on Evaluation of Public Transport Transfer Nodes by Data Envelop Analysis Approach Using Smart Card Data","type":"article-journal","volume":"6"},"uris":["http://www.mendeley.com/documents/?uuid=b0bd92c8-112a-4928-bf43-48246e234238"]},{"id":"ITEM-3","itemData":{"ISSN":"0968-090X","author":[{"dropping-particle":"","family":"Nesheli","given":"Mahmood Mahmoodi","non-dropping-particle":"","parse-names":false,"suffix":""},{"dropping-particle":"","family":"Ceder","given":"Avishai Avi","non-dropping-particle":"","parse-names":false,"suffix":""}],"container-title":"Transportation Research Part C: Emerging Technologies","id":"ITEM-3","issued":{"date-parts":[["2015"]]},"page":"525-539","publisher":"Pergamon","title":"Improved reliability of public transportation using real-time transfer synchronization","type":"article-journal","volume":"60"},"uris":["http://www.mendeley.com/documents/?uuid=fe49d469-177e-4e83-bbdc-bf9fb2de5fe4"]}],"mendeley":{"formattedCitation":"(Jang, 2010; Nesheli &amp; Ceder, 2015; Nishiuchi, Todoroki, &amp; Kishi, 2015)","plainTextFormattedCitation":"(Jang, 2010; Nesheli &amp; Ceder, 2015; Nishiuchi, Todoroki, &amp; Kishi, 2015)","previouslyFormattedCitation":"(Jang, 2010; Nesheli &amp; Ceder, 2015; Nishiuchi, Todoroki, &amp; Kishi, 2015)"},"properties":{"noteIndex":0},"schema":"https://github.com/citation-style-language/schema/raw/master/csl-citation.json"}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(Jang, 2010; Nesheli &amp; Ceder, 2015; Nishiuchi, Todoroki, &amp; Kishi, 2015)</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However, there are few papers proposing systematic measurement for transfer </w:t>
      </w:r>
      <w:del w:id="9" w:author="Miller,  Dr. Harvey J." w:date="2019-10-09T13:34:00Z">
        <w:r w:rsidDel="009A7A63">
          <w:rPr>
            <w:rFonts w:ascii="Times New Roman" w:eastAsia="Yu Mincho" w:hAnsi="Times New Roman" w:cs="Times New Roman"/>
            <w:sz w:val="24"/>
            <w:szCs w:val="24"/>
            <w:lang w:eastAsia="ja-JP"/>
          </w:rPr>
          <w:delText xml:space="preserve">real-time </w:delText>
        </w:r>
      </w:del>
      <w:r>
        <w:rPr>
          <w:rFonts w:ascii="Times New Roman" w:eastAsia="Yu Mincho" w:hAnsi="Times New Roman" w:cs="Times New Roman"/>
          <w:sz w:val="24"/>
          <w:szCs w:val="24"/>
          <w:lang w:eastAsia="ja-JP"/>
        </w:rPr>
        <w:t xml:space="preserve">performance, especially using newly available </w:t>
      </w:r>
      <w:ins w:id="10" w:author="Miller,  Dr. Harvey J." w:date="2019-10-09T13:34:00Z">
        <w:r w:rsidR="009A7A63">
          <w:rPr>
            <w:rFonts w:ascii="Times New Roman" w:eastAsia="Yu Mincho" w:hAnsi="Times New Roman" w:cs="Times New Roman"/>
            <w:sz w:val="24"/>
            <w:szCs w:val="24"/>
            <w:lang w:eastAsia="ja-JP"/>
          </w:rPr>
          <w:t xml:space="preserve">high-resolution </w:t>
        </w:r>
      </w:ins>
      <w:del w:id="11" w:author="Miller,  Dr. Harvey J." w:date="2019-10-09T13:34:00Z">
        <w:r w:rsidDel="009A7A63">
          <w:rPr>
            <w:rFonts w:ascii="Times New Roman" w:eastAsia="Yu Mincho" w:hAnsi="Times New Roman" w:cs="Times New Roman"/>
            <w:sz w:val="24"/>
            <w:szCs w:val="24"/>
            <w:lang w:eastAsia="ja-JP"/>
          </w:rPr>
          <w:delText xml:space="preserve">real-time information </w:delText>
        </w:r>
      </w:del>
      <w:r>
        <w:rPr>
          <w:rFonts w:ascii="Times New Roman" w:eastAsia="Yu Mincho" w:hAnsi="Times New Roman" w:cs="Times New Roman"/>
          <w:sz w:val="24"/>
          <w:szCs w:val="24"/>
          <w:lang w:eastAsia="ja-JP"/>
        </w:rPr>
        <w:t xml:space="preserve">data sources such as real-time vehicle locations. </w:t>
      </w:r>
      <w:ins w:id="12" w:author="Miller,  Dr. Harvey J." w:date="2019-10-09T13:37:00Z">
        <w:r w:rsidR="009A7A63">
          <w:rPr>
            <w:rFonts w:ascii="Times New Roman" w:eastAsia="Yu Mincho" w:hAnsi="Times New Roman" w:cs="Times New Roman"/>
            <w:sz w:val="24"/>
            <w:szCs w:val="24"/>
            <w:lang w:eastAsia="ja-JP"/>
          </w:rPr>
          <w:t xml:space="preserve"> </w:t>
        </w:r>
      </w:ins>
      <w:del w:id="13" w:author="Miller,  Dr. Harvey J." w:date="2019-10-09T13:37:00Z">
        <w:r w:rsidDel="009A7A63">
          <w:rPr>
            <w:rFonts w:ascii="Times New Roman" w:hAnsi="Times New Roman" w:cs="Times New Roman"/>
            <w:sz w:val="24"/>
            <w:szCs w:val="24"/>
          </w:rPr>
          <w:delText xml:space="preserve">It is useful to develop </w:delText>
        </w:r>
      </w:del>
      <w:ins w:id="14" w:author="Miller,  Dr. Harvey J." w:date="2019-10-09T13:37:00Z">
        <w:r w:rsidR="009A7A63">
          <w:rPr>
            <w:rFonts w:ascii="Times New Roman" w:hAnsi="Times New Roman" w:cs="Times New Roman"/>
            <w:sz w:val="24"/>
            <w:szCs w:val="24"/>
          </w:rPr>
          <w:t xml:space="preserve">Measures and analytics to help understand </w:t>
        </w:r>
      </w:ins>
      <w:del w:id="15" w:author="Miller,  Dr. Harvey J." w:date="2019-10-09T13:37:00Z">
        <w:r w:rsidDel="009A7A63">
          <w:rPr>
            <w:rFonts w:ascii="Times New Roman" w:hAnsi="Times New Roman" w:cs="Times New Roman"/>
            <w:sz w:val="24"/>
            <w:szCs w:val="24"/>
          </w:rPr>
          <w:delText xml:space="preserve">an index and a system to measure </w:delText>
        </w:r>
      </w:del>
      <w:r>
        <w:rPr>
          <w:rFonts w:ascii="Times New Roman" w:hAnsi="Times New Roman" w:cs="Times New Roman"/>
          <w:sz w:val="24"/>
          <w:szCs w:val="24"/>
        </w:rPr>
        <w:t xml:space="preserve">the </w:t>
      </w:r>
      <w:ins w:id="16" w:author="Miller,  Dr. Harvey J." w:date="2019-10-09T13:38:00Z">
        <w:r w:rsidR="009A7A63">
          <w:rPr>
            <w:rFonts w:ascii="Times New Roman" w:hAnsi="Times New Roman" w:cs="Times New Roman"/>
            <w:sz w:val="24"/>
            <w:szCs w:val="24"/>
          </w:rPr>
          <w:t xml:space="preserve">impact </w:t>
        </w:r>
      </w:ins>
      <w:r>
        <w:rPr>
          <w:rFonts w:ascii="Times New Roman" w:hAnsi="Times New Roman" w:cs="Times New Roman"/>
          <w:sz w:val="24"/>
          <w:szCs w:val="24"/>
        </w:rPr>
        <w:t xml:space="preserve">real-time </w:t>
      </w:r>
      <w:ins w:id="17" w:author="Miller,  Dr. Harvey J." w:date="2019-10-09T13:38:00Z">
        <w:r w:rsidR="009A7A63">
          <w:rPr>
            <w:rFonts w:ascii="Times New Roman" w:hAnsi="Times New Roman" w:cs="Times New Roman"/>
            <w:sz w:val="24"/>
            <w:szCs w:val="24"/>
          </w:rPr>
          <w:t xml:space="preserve">public transit system performance on </w:t>
        </w:r>
      </w:ins>
      <w:del w:id="18" w:author="Miller,  Dr. Harvey J." w:date="2019-10-09T13:38:00Z">
        <w:r w:rsidDel="009A7A63">
          <w:rPr>
            <w:rFonts w:ascii="Times New Roman" w:hAnsi="Times New Roman" w:cs="Times New Roman"/>
            <w:sz w:val="24"/>
            <w:szCs w:val="24"/>
          </w:rPr>
          <w:delText xml:space="preserve">performance of </w:delText>
        </w:r>
      </w:del>
      <w:r>
        <w:rPr>
          <w:rFonts w:ascii="Times New Roman" w:hAnsi="Times New Roman" w:cs="Times New Roman"/>
          <w:sz w:val="24"/>
          <w:szCs w:val="24"/>
        </w:rPr>
        <w:t xml:space="preserve">transfers </w:t>
      </w:r>
      <w:ins w:id="19" w:author="Miller,  Dr. Harvey J." w:date="2019-10-09T13:38:00Z">
        <w:r w:rsidR="009A7A63">
          <w:rPr>
            <w:rFonts w:ascii="Times New Roman" w:hAnsi="Times New Roman" w:cs="Times New Roman"/>
            <w:sz w:val="24"/>
            <w:szCs w:val="24"/>
          </w:rPr>
          <w:t xml:space="preserve">can be useful for </w:t>
        </w:r>
      </w:ins>
      <w:ins w:id="20" w:author="Miller,  Dr. Harvey J." w:date="2019-10-09T13:39:00Z">
        <w:r w:rsidR="009A7A63">
          <w:rPr>
            <w:rFonts w:ascii="Times New Roman" w:hAnsi="Times New Roman" w:cs="Times New Roman"/>
            <w:sz w:val="24"/>
            <w:szCs w:val="24"/>
          </w:rPr>
          <w:t xml:space="preserve">operational, </w:t>
        </w:r>
      </w:ins>
      <w:del w:id="21" w:author="Miller,  Dr. Harvey J." w:date="2019-10-09T13:38:00Z">
        <w:r w:rsidDel="009A7A63">
          <w:rPr>
            <w:rFonts w:ascii="Times New Roman" w:hAnsi="Times New Roman" w:cs="Times New Roman"/>
            <w:sz w:val="24"/>
            <w:szCs w:val="24"/>
          </w:rPr>
          <w:delText xml:space="preserve">in the PT system for </w:delText>
        </w:r>
      </w:del>
      <w:r>
        <w:rPr>
          <w:rFonts w:ascii="Times New Roman" w:hAnsi="Times New Roman" w:cs="Times New Roman"/>
          <w:sz w:val="24"/>
          <w:szCs w:val="24"/>
        </w:rPr>
        <w:t>planning and administrat</w:t>
      </w:r>
      <w:ins w:id="22" w:author="Miller,  Dr. Harvey J." w:date="2019-10-09T13:39:00Z">
        <w:r w:rsidR="009A7A63">
          <w:rPr>
            <w:rFonts w:ascii="Times New Roman" w:hAnsi="Times New Roman" w:cs="Times New Roman"/>
            <w:sz w:val="24"/>
            <w:szCs w:val="24"/>
          </w:rPr>
          <w:t>ion</w:t>
        </w:r>
      </w:ins>
      <w:del w:id="23" w:author="Miller,  Dr. Harvey J." w:date="2019-10-09T13:39:00Z">
        <w:r w:rsidDel="009A7A63">
          <w:rPr>
            <w:rFonts w:ascii="Times New Roman" w:hAnsi="Times New Roman" w:cs="Times New Roman"/>
            <w:sz w:val="24"/>
            <w:szCs w:val="24"/>
          </w:rPr>
          <w:delText>ing</w:delText>
        </w:r>
      </w:del>
      <w:r>
        <w:rPr>
          <w:rFonts w:ascii="Times New Roman" w:hAnsi="Times New Roman" w:cs="Times New Roman"/>
          <w:sz w:val="24"/>
          <w:szCs w:val="24"/>
        </w:rPr>
        <w:t xml:space="preserve"> purposes.</w:t>
      </w:r>
    </w:p>
    <w:p w14:paraId="018BE32E" w14:textId="7680EDDE" w:rsidR="00491109" w:rsidRDefault="00491109" w:rsidP="00491109">
      <w:pPr>
        <w:spacing w:line="240" w:lineRule="auto"/>
        <w:ind w:firstLine="720"/>
        <w:jc w:val="both"/>
        <w:rPr>
          <w:ins w:id="24" w:author="Miller,  Dr. Harvey J." w:date="2019-10-09T13:41:00Z"/>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In this paper, we develop </w:t>
      </w:r>
      <w:ins w:id="25" w:author="Miller,  Dr. Harvey J." w:date="2019-10-09T13:37:00Z">
        <w:r w:rsidR="009A7A63">
          <w:rPr>
            <w:rFonts w:ascii="Times New Roman" w:eastAsia="Yu Mincho" w:hAnsi="Times New Roman" w:cs="Times New Roman"/>
            <w:sz w:val="24"/>
            <w:szCs w:val="24"/>
            <w:lang w:eastAsia="ja-JP"/>
          </w:rPr>
          <w:t xml:space="preserve">measures and analytics </w:t>
        </w:r>
      </w:ins>
      <w:del w:id="26" w:author="Miller,  Dr. Harvey J." w:date="2019-10-09T13:37:00Z">
        <w:r w:rsidDel="009A7A63">
          <w:rPr>
            <w:rFonts w:ascii="Times New Roman" w:eastAsia="Yu Mincho" w:hAnsi="Times New Roman" w:cs="Times New Roman"/>
            <w:sz w:val="24"/>
            <w:szCs w:val="24"/>
            <w:lang w:eastAsia="ja-JP"/>
          </w:rPr>
          <w:delText xml:space="preserve">an analytical system </w:delText>
        </w:r>
      </w:del>
      <w:r>
        <w:rPr>
          <w:rFonts w:ascii="Times New Roman" w:eastAsia="Yu Mincho" w:hAnsi="Times New Roman" w:cs="Times New Roman"/>
          <w:sz w:val="24"/>
          <w:szCs w:val="24"/>
          <w:lang w:eastAsia="ja-JP"/>
        </w:rPr>
        <w:t xml:space="preserve">for the evaluation of the transfer performance in </w:t>
      </w:r>
      <w:del w:id="27" w:author="Miller,  Dr. Harvey J." w:date="2019-10-09T13:37:00Z">
        <w:r w:rsidDel="009A7A63">
          <w:rPr>
            <w:rFonts w:ascii="Times New Roman" w:eastAsia="Yu Mincho" w:hAnsi="Times New Roman" w:cs="Times New Roman"/>
            <w:sz w:val="24"/>
            <w:szCs w:val="24"/>
            <w:lang w:eastAsia="ja-JP"/>
          </w:rPr>
          <w:delText xml:space="preserve">an </w:delText>
        </w:r>
      </w:del>
      <w:ins w:id="28" w:author="Miller,  Dr. Harvey J." w:date="2019-10-09T13:39:00Z">
        <w:r w:rsidR="009A7A63">
          <w:rPr>
            <w:rFonts w:ascii="Times New Roman" w:eastAsia="Yu Mincho" w:hAnsi="Times New Roman" w:cs="Times New Roman"/>
            <w:sz w:val="24"/>
            <w:szCs w:val="24"/>
            <w:lang w:eastAsia="ja-JP"/>
          </w:rPr>
          <w:t xml:space="preserve">public transit systems using </w:t>
        </w:r>
      </w:ins>
      <w:del w:id="29" w:author="Miller,  Dr. Harvey J." w:date="2019-10-09T13:39:00Z">
        <w:r w:rsidDel="009A7A63">
          <w:rPr>
            <w:rFonts w:ascii="Times New Roman" w:eastAsia="Yu Mincho" w:hAnsi="Times New Roman" w:cs="Times New Roman"/>
            <w:sz w:val="24"/>
            <w:szCs w:val="24"/>
            <w:lang w:eastAsia="ja-JP"/>
          </w:rPr>
          <w:delText xml:space="preserve">existing PT </w:delText>
        </w:r>
      </w:del>
      <w:ins w:id="30" w:author="Miller,  Dr. Harvey J." w:date="2019-10-09T13:39:00Z">
        <w:r w:rsidR="009A7A63">
          <w:rPr>
            <w:rFonts w:ascii="Times New Roman" w:eastAsia="Yu Mincho" w:hAnsi="Times New Roman" w:cs="Times New Roman"/>
            <w:sz w:val="24"/>
            <w:szCs w:val="24"/>
            <w:lang w:eastAsia="ja-JP"/>
          </w:rPr>
          <w:t>high-resolution schedule and real-time vehicle location data</w:t>
        </w:r>
      </w:ins>
      <w:del w:id="31" w:author="Miller,  Dr. Harvey J." w:date="2019-10-09T13:39:00Z">
        <w:r w:rsidDel="009A7A63">
          <w:rPr>
            <w:rFonts w:ascii="Times New Roman" w:eastAsia="Yu Mincho" w:hAnsi="Times New Roman" w:cs="Times New Roman"/>
            <w:sz w:val="24"/>
            <w:szCs w:val="24"/>
            <w:lang w:eastAsia="ja-JP"/>
          </w:rPr>
          <w:delText>system</w:delText>
        </w:r>
      </w:del>
      <w:r>
        <w:rPr>
          <w:rFonts w:ascii="Times New Roman" w:eastAsia="Yu Mincho" w:hAnsi="Times New Roman" w:cs="Times New Roman"/>
          <w:sz w:val="24"/>
          <w:szCs w:val="24"/>
          <w:lang w:eastAsia="ja-JP"/>
        </w:rPr>
        <w:t>.</w:t>
      </w:r>
      <w:r w:rsidR="00792827">
        <w:rPr>
          <w:rFonts w:ascii="Times New Roman" w:eastAsia="Yu Mincho" w:hAnsi="Times New Roman" w:cs="Times New Roman"/>
          <w:sz w:val="24"/>
          <w:szCs w:val="24"/>
          <w:lang w:eastAsia="ja-JP"/>
        </w:rPr>
        <w:t xml:space="preserve"> </w:t>
      </w:r>
      <w:ins w:id="32" w:author="Miller,  Dr. Harvey J." w:date="2019-10-09T13:40:00Z">
        <w:r w:rsidR="009A7A63">
          <w:rPr>
            <w:rFonts w:ascii="Times New Roman" w:eastAsia="Yu Mincho" w:hAnsi="Times New Roman" w:cs="Times New Roman"/>
            <w:sz w:val="24"/>
            <w:szCs w:val="24"/>
            <w:lang w:eastAsia="ja-JP"/>
          </w:rPr>
          <w:t xml:space="preserve"> </w:t>
        </w:r>
      </w:ins>
      <w:del w:id="33" w:author="Miller,  Dr. Harvey J." w:date="2019-10-09T13:40:00Z">
        <w:r w:rsidR="00792827" w:rsidDel="009A7A63">
          <w:rPr>
            <w:rFonts w:ascii="Times New Roman" w:eastAsia="Yu Mincho" w:hAnsi="Times New Roman" w:cs="Times New Roman"/>
            <w:sz w:val="24"/>
            <w:szCs w:val="24"/>
            <w:lang w:eastAsia="ja-JP"/>
          </w:rPr>
          <w:delText>In response to the lack of transfer’s on-time performance</w:delText>
        </w:r>
        <w:r w:rsidR="006557CF" w:rsidDel="009A7A63">
          <w:rPr>
            <w:rFonts w:ascii="Times New Roman" w:eastAsia="Yu Mincho" w:hAnsi="Times New Roman" w:cs="Times New Roman"/>
            <w:sz w:val="24"/>
            <w:szCs w:val="24"/>
            <w:lang w:eastAsia="ja-JP"/>
          </w:rPr>
          <w:delText xml:space="preserve"> measurement</w:delText>
        </w:r>
        <w:r w:rsidR="002637A9" w:rsidDel="009A7A63">
          <w:rPr>
            <w:rFonts w:ascii="Times New Roman" w:eastAsia="Yu Mincho" w:hAnsi="Times New Roman" w:cs="Times New Roman"/>
            <w:sz w:val="24"/>
            <w:szCs w:val="24"/>
            <w:lang w:eastAsia="ja-JP"/>
          </w:rPr>
          <w:delText>, w</w:delText>
        </w:r>
        <w:r w:rsidDel="009A7A63">
          <w:rPr>
            <w:rFonts w:ascii="Times New Roman" w:eastAsia="Yu Mincho" w:hAnsi="Times New Roman" w:cs="Times New Roman"/>
            <w:sz w:val="24"/>
            <w:szCs w:val="24"/>
            <w:lang w:eastAsia="ja-JP"/>
          </w:rPr>
          <w:delText>e develop two measures</w:delText>
        </w:r>
        <w:r w:rsidR="00792827" w:rsidRPr="00792827" w:rsidDel="009A7A63">
          <w:rPr>
            <w:rFonts w:ascii="Times New Roman" w:eastAsia="Yu Mincho" w:hAnsi="Times New Roman" w:cs="Times New Roman"/>
            <w:sz w:val="24"/>
            <w:szCs w:val="24"/>
            <w:lang w:eastAsia="ja-JP"/>
          </w:rPr>
          <w:delText xml:space="preserve"> </w:delText>
        </w:r>
        <w:r w:rsidR="00792827" w:rsidDel="009A7A63">
          <w:rPr>
            <w:rFonts w:ascii="Times New Roman" w:eastAsia="Yu Mincho" w:hAnsi="Times New Roman" w:cs="Times New Roman"/>
            <w:sz w:val="24"/>
            <w:szCs w:val="24"/>
            <w:lang w:eastAsia="ja-JP"/>
          </w:rPr>
          <w:delText>in the context of real-time data and methodology</w:delText>
        </w:r>
        <w:r w:rsidDel="009A7A63">
          <w:rPr>
            <w:rFonts w:ascii="Times New Roman" w:eastAsia="Yu Mincho" w:hAnsi="Times New Roman" w:cs="Times New Roman"/>
            <w:sz w:val="24"/>
            <w:szCs w:val="24"/>
            <w:lang w:eastAsia="ja-JP"/>
          </w:rPr>
          <w:delText xml:space="preserve">: </w:delText>
        </w:r>
      </w:del>
      <w:r>
        <w:rPr>
          <w:rFonts w:ascii="Times New Roman" w:eastAsia="Yu Mincho" w:hAnsi="Times New Roman" w:cs="Times New Roman"/>
          <w:i/>
          <w:sz w:val="24"/>
          <w:szCs w:val="24"/>
          <w:lang w:eastAsia="ja-JP"/>
        </w:rPr>
        <w:t>Transfer Risk</w:t>
      </w:r>
      <w:r>
        <w:rPr>
          <w:rFonts w:ascii="Times New Roman" w:eastAsia="Yu Mincho" w:hAnsi="Times New Roman" w:cs="Times New Roman"/>
          <w:sz w:val="24"/>
          <w:szCs w:val="24"/>
          <w:lang w:eastAsia="ja-JP"/>
        </w:rPr>
        <w:t xml:space="preserve"> (TR) measures the </w:t>
      </w:r>
      <w:ins w:id="34" w:author="Miller,  Dr. Harvey J." w:date="2019-10-09T13:40:00Z">
        <w:r w:rsidR="009A7A63">
          <w:rPr>
            <w:rFonts w:ascii="Times New Roman" w:eastAsia="Yu Mincho" w:hAnsi="Times New Roman" w:cs="Times New Roman"/>
            <w:sz w:val="24"/>
            <w:szCs w:val="24"/>
            <w:lang w:eastAsia="ja-JP"/>
          </w:rPr>
          <w:t>empirical probability</w:t>
        </w:r>
      </w:ins>
      <w:del w:id="35" w:author="Miller,  Dr. Harvey J." w:date="2019-10-09T13:40:00Z">
        <w:r w:rsidDel="009A7A63">
          <w:rPr>
            <w:rFonts w:ascii="Times New Roman" w:eastAsia="Yu Mincho" w:hAnsi="Times New Roman" w:cs="Times New Roman"/>
            <w:sz w:val="24"/>
            <w:szCs w:val="24"/>
            <w:lang w:eastAsia="ja-JP"/>
          </w:rPr>
          <w:delText>proportion</w:delText>
        </w:r>
      </w:del>
      <w:r>
        <w:rPr>
          <w:rFonts w:ascii="Times New Roman" w:eastAsia="Yu Mincho" w:hAnsi="Times New Roman" w:cs="Times New Roman"/>
          <w:sz w:val="24"/>
          <w:szCs w:val="24"/>
          <w:lang w:eastAsia="ja-JP"/>
        </w:rPr>
        <w:t xml:space="preserve"> of miss</w:t>
      </w:r>
      <w:ins w:id="36" w:author="Miller,  Dr. Harvey J." w:date="2019-10-09T13:40:00Z">
        <w:r w:rsidR="009A7A63">
          <w:rPr>
            <w:rFonts w:ascii="Times New Roman" w:eastAsia="Yu Mincho" w:hAnsi="Times New Roman" w:cs="Times New Roman"/>
            <w:sz w:val="24"/>
            <w:szCs w:val="24"/>
            <w:lang w:eastAsia="ja-JP"/>
          </w:rPr>
          <w:t>ing</w:t>
        </w:r>
      </w:ins>
      <w:del w:id="37" w:author="Miller,  Dr. Harvey J." w:date="2019-10-09T13:40:00Z">
        <w:r w:rsidDel="009A7A63">
          <w:rPr>
            <w:rFonts w:ascii="Times New Roman" w:eastAsia="Yu Mincho" w:hAnsi="Times New Roman" w:cs="Times New Roman"/>
            <w:sz w:val="24"/>
            <w:szCs w:val="24"/>
            <w:lang w:eastAsia="ja-JP"/>
          </w:rPr>
          <w:delText>ed</w:delText>
        </w:r>
      </w:del>
      <w:r>
        <w:rPr>
          <w:rFonts w:ascii="Times New Roman" w:eastAsia="Yu Mincho" w:hAnsi="Times New Roman" w:cs="Times New Roman"/>
          <w:sz w:val="24"/>
          <w:szCs w:val="24"/>
          <w:lang w:eastAsia="ja-JP"/>
        </w:rPr>
        <w:t xml:space="preserve"> transfers</w:t>
      </w:r>
      <w:ins w:id="38" w:author="Miller,  Dr. Harvey J." w:date="2019-10-09T13:40:00Z">
        <w:r w:rsidR="009A7A63">
          <w:rPr>
            <w:rFonts w:ascii="Times New Roman" w:eastAsia="Yu Mincho" w:hAnsi="Times New Roman" w:cs="Times New Roman"/>
            <w:sz w:val="24"/>
            <w:szCs w:val="24"/>
            <w:lang w:eastAsia="ja-JP"/>
          </w:rPr>
          <w:t xml:space="preserve"> based on historical data</w:t>
        </w:r>
      </w:ins>
      <w:r>
        <w:rPr>
          <w:rFonts w:ascii="Times New Roman" w:eastAsia="Yu Mincho" w:hAnsi="Times New Roman" w:cs="Times New Roman"/>
          <w:sz w:val="24"/>
          <w:szCs w:val="24"/>
          <w:lang w:eastAsia="ja-JP"/>
        </w:rPr>
        <w:t xml:space="preserve"> and </w:t>
      </w:r>
      <w:r>
        <w:rPr>
          <w:rFonts w:ascii="Times New Roman" w:eastAsia="Yu Mincho" w:hAnsi="Times New Roman" w:cs="Times New Roman"/>
          <w:i/>
          <w:sz w:val="24"/>
          <w:szCs w:val="24"/>
          <w:lang w:eastAsia="ja-JP"/>
        </w:rPr>
        <w:t>Average Total Time Penalty</w:t>
      </w:r>
      <w:r>
        <w:rPr>
          <w:rFonts w:ascii="Times New Roman" w:eastAsia="Yu Mincho" w:hAnsi="Times New Roman" w:cs="Times New Roman"/>
          <w:sz w:val="24"/>
          <w:szCs w:val="24"/>
          <w:lang w:eastAsia="ja-JP"/>
        </w:rPr>
        <w:t xml:space="preserve"> (ATTP) shows overall time loss compared to the schedule. We implement these measures using data collected from </w:t>
      </w:r>
      <w:ins w:id="39" w:author="Miller,  Dr. Harvey J." w:date="2019-10-09T13:40:00Z">
        <w:r w:rsidR="009A7A63">
          <w:rPr>
            <w:rFonts w:ascii="Times New Roman" w:eastAsia="Yu Mincho" w:hAnsi="Times New Roman" w:cs="Times New Roman"/>
            <w:sz w:val="24"/>
            <w:szCs w:val="24"/>
            <w:lang w:eastAsia="ja-JP"/>
          </w:rPr>
          <w:t xml:space="preserve">the </w:t>
        </w:r>
      </w:ins>
      <w:r>
        <w:rPr>
          <w:rFonts w:ascii="Times New Roman" w:eastAsia="Yu Mincho" w:hAnsi="Times New Roman" w:cs="Times New Roman"/>
          <w:sz w:val="24"/>
          <w:szCs w:val="24"/>
          <w:lang w:eastAsia="ja-JP"/>
        </w:rPr>
        <w:t xml:space="preserve">Central Ohio Transit Authority </w:t>
      </w:r>
      <w:ins w:id="40" w:author="Miller,  Dr. Harvey J." w:date="2019-10-09T13:40:00Z">
        <w:r w:rsidR="009A7A63">
          <w:rPr>
            <w:rFonts w:ascii="Times New Roman" w:eastAsia="Yu Mincho" w:hAnsi="Times New Roman" w:cs="Times New Roman"/>
            <w:sz w:val="24"/>
            <w:szCs w:val="24"/>
            <w:lang w:eastAsia="ja-JP"/>
          </w:rPr>
          <w:t xml:space="preserve">(COTA) </w:t>
        </w:r>
      </w:ins>
      <w:r>
        <w:rPr>
          <w:rFonts w:ascii="Times New Roman" w:eastAsia="Yu Mincho" w:hAnsi="Times New Roman" w:cs="Times New Roman"/>
          <w:sz w:val="24"/>
          <w:szCs w:val="24"/>
          <w:lang w:eastAsia="ja-JP"/>
        </w:rPr>
        <w:t>bus system in Columbus, Ohio. We explore the patterns of TR and ATTP at different levels of spatial and temporal resolution. We also simulate the impact of dedicated bus lane on transfer risk and penalties. The results demonstrate the potential to apply the TR and ATTP indexes to assess the impacts of delays on transfers and guide planning and decision making to improve on-time performance.</w:t>
      </w:r>
    </w:p>
    <w:p w14:paraId="4B3252C3" w14:textId="03C40B1B" w:rsidR="00831306" w:rsidRPr="00792827" w:rsidRDefault="00140FEB" w:rsidP="00491109">
      <w:pPr>
        <w:spacing w:line="240" w:lineRule="auto"/>
        <w:ind w:firstLine="720"/>
        <w:jc w:val="both"/>
        <w:rPr>
          <w:rFonts w:ascii="Times New Roman" w:hAnsi="Times New Roman" w:cs="Times New Roman"/>
          <w:sz w:val="24"/>
          <w:szCs w:val="24"/>
        </w:rPr>
      </w:pPr>
      <w:ins w:id="41" w:author="Liu, Luyu" w:date="2019-10-09T18:56:00Z">
        <w:r>
          <w:rPr>
            <w:rFonts w:ascii="Times New Roman" w:eastAsia="Yu Mincho" w:hAnsi="Times New Roman" w:cs="Times New Roman"/>
            <w:sz w:val="24"/>
            <w:szCs w:val="24"/>
            <w:lang w:eastAsia="ja-JP"/>
          </w:rPr>
          <w:t>In the</w:t>
        </w:r>
      </w:ins>
      <w:commentRangeStart w:id="42"/>
      <w:ins w:id="43" w:author="Miller,  Dr. Harvey J." w:date="2019-10-09T13:41:00Z">
        <w:del w:id="44" w:author="Liu, Luyu" w:date="2019-10-09T18:56:00Z">
          <w:r w:rsidR="00831306" w:rsidDel="00140FEB">
            <w:rPr>
              <w:rFonts w:ascii="Times New Roman" w:eastAsia="Yu Mincho" w:hAnsi="Times New Roman" w:cs="Times New Roman"/>
              <w:sz w:val="24"/>
              <w:szCs w:val="24"/>
              <w:lang w:eastAsia="ja-JP"/>
            </w:rPr>
            <w:delText>The</w:delText>
          </w:r>
        </w:del>
        <w:r w:rsidR="00831306">
          <w:rPr>
            <w:rFonts w:ascii="Times New Roman" w:eastAsia="Yu Mincho" w:hAnsi="Times New Roman" w:cs="Times New Roman"/>
            <w:sz w:val="24"/>
            <w:szCs w:val="24"/>
            <w:lang w:eastAsia="ja-JP"/>
          </w:rPr>
          <w:t xml:space="preserve"> next section of this pape</w:t>
        </w:r>
      </w:ins>
      <w:ins w:id="45" w:author="Liu, Luyu" w:date="2019-10-09T18:54:00Z">
        <w:r>
          <w:rPr>
            <w:rFonts w:ascii="Times New Roman" w:eastAsia="Yu Mincho" w:hAnsi="Times New Roman" w:cs="Times New Roman"/>
            <w:sz w:val="24"/>
            <w:szCs w:val="24"/>
            <w:lang w:eastAsia="ja-JP"/>
          </w:rPr>
          <w:t>r</w:t>
        </w:r>
      </w:ins>
      <w:ins w:id="46" w:author="Liu, Luyu" w:date="2019-10-09T18:56:00Z">
        <w:r>
          <w:rPr>
            <w:rFonts w:ascii="Times New Roman" w:eastAsia="Yu Mincho" w:hAnsi="Times New Roman" w:cs="Times New Roman"/>
            <w:sz w:val="24"/>
            <w:szCs w:val="24"/>
            <w:lang w:eastAsia="ja-JP"/>
          </w:rPr>
          <w:t xml:space="preserve">, we first review the previous work on the transfers in transit systems. </w:t>
        </w:r>
      </w:ins>
      <w:ins w:id="47" w:author="Liu, Luyu" w:date="2019-10-09T18:57:00Z">
        <w:r>
          <w:rPr>
            <w:rFonts w:ascii="Times New Roman" w:eastAsia="Yu Mincho" w:hAnsi="Times New Roman" w:cs="Times New Roman"/>
            <w:sz w:val="24"/>
            <w:szCs w:val="24"/>
            <w:lang w:eastAsia="ja-JP"/>
          </w:rPr>
          <w:t xml:space="preserve">Then, we introduce our </w:t>
        </w:r>
      </w:ins>
      <w:ins w:id="48" w:author="Liu, Luyu" w:date="2019-10-09T19:10:00Z">
        <w:r w:rsidR="009B2120">
          <w:rPr>
            <w:rFonts w:ascii="Times New Roman" w:eastAsia="Yu Mincho" w:hAnsi="Times New Roman" w:cs="Times New Roman"/>
            <w:sz w:val="24"/>
            <w:szCs w:val="24"/>
            <w:lang w:eastAsia="ja-JP"/>
          </w:rPr>
          <w:t>data source</w:t>
        </w:r>
      </w:ins>
      <w:ins w:id="49" w:author="Liu, Luyu" w:date="2019-10-09T19:11:00Z">
        <w:r w:rsidR="0044446F">
          <w:rPr>
            <w:rFonts w:ascii="Times New Roman" w:eastAsia="Yu Mincho" w:hAnsi="Times New Roman" w:cs="Times New Roman"/>
            <w:sz w:val="24"/>
            <w:szCs w:val="24"/>
            <w:lang w:eastAsia="ja-JP"/>
          </w:rPr>
          <w:t>s</w:t>
        </w:r>
      </w:ins>
      <w:ins w:id="50" w:author="Liu, Luyu" w:date="2019-10-09T19:10:00Z">
        <w:r w:rsidR="009B2120">
          <w:rPr>
            <w:rFonts w:ascii="Times New Roman" w:eastAsia="Yu Mincho" w:hAnsi="Times New Roman" w:cs="Times New Roman"/>
            <w:sz w:val="24"/>
            <w:szCs w:val="24"/>
            <w:lang w:eastAsia="ja-JP"/>
          </w:rPr>
          <w:t xml:space="preserve"> and </w:t>
        </w:r>
      </w:ins>
      <w:ins w:id="51" w:author="Liu, Luyu" w:date="2019-10-09T18:57:00Z">
        <w:r>
          <w:rPr>
            <w:rFonts w:ascii="Times New Roman" w:eastAsia="Yu Mincho" w:hAnsi="Times New Roman" w:cs="Times New Roman"/>
            <w:sz w:val="24"/>
            <w:szCs w:val="24"/>
            <w:lang w:eastAsia="ja-JP"/>
          </w:rPr>
          <w:t>methods, including the development and implement</w:t>
        </w:r>
      </w:ins>
      <w:ins w:id="52" w:author="Liu, Luyu" w:date="2019-10-09T19:02:00Z">
        <w:r>
          <w:rPr>
            <w:rFonts w:ascii="Times New Roman" w:eastAsia="Yu Mincho" w:hAnsi="Times New Roman" w:cs="Times New Roman"/>
            <w:sz w:val="24"/>
            <w:szCs w:val="24"/>
            <w:lang w:eastAsia="ja-JP"/>
          </w:rPr>
          <w:t>ation of the</w:t>
        </w:r>
      </w:ins>
      <w:ins w:id="53" w:author="Liu, Luyu" w:date="2019-10-09T19:07:00Z">
        <w:r w:rsidR="009B2120">
          <w:rPr>
            <w:rFonts w:ascii="Times New Roman" w:eastAsia="Yu Mincho" w:hAnsi="Times New Roman" w:cs="Times New Roman"/>
            <w:sz w:val="24"/>
            <w:szCs w:val="24"/>
            <w:lang w:eastAsia="ja-JP"/>
          </w:rPr>
          <w:t xml:space="preserve"> new transfer</w:t>
        </w:r>
      </w:ins>
      <w:ins w:id="54" w:author="Liu, Luyu" w:date="2019-10-09T19:02:00Z">
        <w:r>
          <w:rPr>
            <w:rFonts w:ascii="Times New Roman" w:eastAsia="Yu Mincho" w:hAnsi="Times New Roman" w:cs="Times New Roman"/>
            <w:sz w:val="24"/>
            <w:szCs w:val="24"/>
            <w:lang w:eastAsia="ja-JP"/>
          </w:rPr>
          <w:t xml:space="preserve"> measures. </w:t>
        </w:r>
        <w:r w:rsidR="009B2120">
          <w:rPr>
            <w:rFonts w:ascii="Times New Roman" w:eastAsia="Yu Mincho" w:hAnsi="Times New Roman" w:cs="Times New Roman"/>
            <w:sz w:val="24"/>
            <w:szCs w:val="24"/>
            <w:lang w:eastAsia="ja-JP"/>
          </w:rPr>
          <w:t xml:space="preserve">Last, we </w:t>
        </w:r>
      </w:ins>
      <w:ins w:id="55" w:author="Liu, Luyu" w:date="2019-10-09T19:12:00Z">
        <w:r w:rsidR="0044446F">
          <w:rPr>
            <w:rFonts w:ascii="Times New Roman" w:eastAsia="Yu Mincho" w:hAnsi="Times New Roman" w:cs="Times New Roman"/>
            <w:sz w:val="24"/>
            <w:szCs w:val="24"/>
            <w:lang w:eastAsia="ja-JP"/>
          </w:rPr>
          <w:t>show the results of the spatial and temporal analyses and the dedicated bus lane simulation.</w:t>
        </w:r>
      </w:ins>
      <w:ins w:id="56" w:author="Miller,  Dr. Harvey J." w:date="2019-10-09T13:41:00Z">
        <w:del w:id="57" w:author="Liu, Luyu" w:date="2019-10-09T18:54:00Z">
          <w:r w:rsidR="00831306" w:rsidDel="00140FEB">
            <w:rPr>
              <w:rFonts w:ascii="Times New Roman" w:eastAsia="Yu Mincho" w:hAnsi="Times New Roman" w:cs="Times New Roman"/>
              <w:sz w:val="24"/>
              <w:szCs w:val="24"/>
              <w:lang w:eastAsia="ja-JP"/>
            </w:rPr>
            <w:delText>r…</w:delText>
          </w:r>
          <w:commentRangeEnd w:id="42"/>
          <w:r w:rsidR="00831306" w:rsidDel="00140FEB">
            <w:rPr>
              <w:rStyle w:val="CommentReference"/>
            </w:rPr>
            <w:commentReference w:id="42"/>
          </w:r>
        </w:del>
      </w:ins>
    </w:p>
    <w:p w14:paraId="6E971B9F" w14:textId="77777777" w:rsidR="00491109" w:rsidRDefault="00491109" w:rsidP="00491109">
      <w:pPr>
        <w:spacing w:line="240" w:lineRule="auto"/>
        <w:jc w:val="both"/>
        <w:rPr>
          <w:rFonts w:ascii="Times New Roman" w:eastAsia="Yu Mincho" w:hAnsi="Times New Roman" w:cs="Times New Roman"/>
          <w:sz w:val="24"/>
          <w:szCs w:val="24"/>
          <w:lang w:eastAsia="ja-JP"/>
        </w:rPr>
      </w:pPr>
    </w:p>
    <w:p w14:paraId="360BA0A5" w14:textId="77777777" w:rsidR="00491109" w:rsidRDefault="00491109"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commentRangeStart w:id="58"/>
      <w:r>
        <w:rPr>
          <w:rFonts w:ascii="Times New Roman" w:eastAsia="Yu Mincho" w:hAnsi="Times New Roman" w:cs="Times New Roman"/>
          <w:b/>
          <w:sz w:val="24"/>
          <w:szCs w:val="24"/>
          <w:lang w:eastAsia="ja-JP"/>
        </w:rPr>
        <w:t>Literature review</w:t>
      </w:r>
      <w:commentRangeEnd w:id="58"/>
      <w:r w:rsidR="00FC445C">
        <w:rPr>
          <w:rStyle w:val="CommentReference"/>
        </w:rPr>
        <w:commentReference w:id="58"/>
      </w:r>
    </w:p>
    <w:p w14:paraId="771E9EF3" w14:textId="6598B343"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This literature review covers two aspects of measuring and analyzing public transit transfers. We first discuss data sources, including traditional manual-based data sources such as global positioning system (GPS)-based trajectory samples and surveys, and automatically generated data, including General Transit Feed Specification (GTFS) schedule and real-time feeds, and smart card data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{"citationItems":[{"id":"ITEM-1","itemData":{"ISBN":"0080549543","author":[{"dropping-particle":"","family":"Ceder","given":"Avishai","non-dropping-particle":"","parse-names":false,"suffix":""}],"id":"ITEM-1","issued":{"date-parts":[["2007"]]},"publisher":"CRC press","title":"Public transit planning and operation: Modeling, practice and behavior","type":"book"},"uris":["http://www.mendeley.com/documents/?uuid=d9776b33-8773-458e-8570-43c097413443","http://www.mendeley.com/documents/?uuid=7b109be3-73de-428c-840c-196808b32629"]}],"mendeley":{"formattedCitation":"(Ceder, 2007)","plainTextFormattedCitation":"(Ceder, 2007)","previouslyFormattedCitation":"(Ceder, 2007)"},"properties":{"noteIndex":0},"schema":"https://github.com/citation-style-language/schema/raw/master/csl-citation.json"}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(Ceder, 2007)</w:t>
      </w:r>
      <w:r>
        <w:rPr>
          <w:rFonts w:ascii="Times New Roman" w:eastAsia="Yu Mincho" w:hAnsi="Times New Roman" w:cs="Times New Roman"/>
          <w:sz w:val="24"/>
          <w:szCs w:val="24"/>
          <w:lang w:eastAsia="ja-JP"/>
        </w:rPr>
        <w:fldChar w:fldCharType="end"/>
      </w:r>
      <w:r w:rsidRPr="00695342">
        <w:rPr>
          <w:rFonts w:ascii="Times New Roman" w:eastAsia="Yu Mincho" w:hAnsi="Times New Roman" w:cs="Times New Roman" w:hint="eastAsia"/>
          <w:sz w:val="24"/>
          <w:szCs w:val="24"/>
          <w:lang w:eastAsia="ja-JP"/>
        </w:rPr>
        <w:t>.</w:t>
      </w:r>
      <w:r>
        <w:rPr>
          <w:rFonts w:ascii="Times New Roman" w:eastAsia="Yu Mincho" w:hAnsi="Times New Roman" w:cs="Times New Roman"/>
          <w:sz w:val="24"/>
          <w:szCs w:val="24"/>
          <w:lang w:eastAsia="ja-JP"/>
        </w:rPr>
        <w:t xml:space="preserve"> Following this, we discuss research that uses these data for two purposes, namely, measurement and system optimization. </w:t>
      </w:r>
    </w:p>
    <w:p w14:paraId="2E2206FB" w14:textId="77777777" w:rsidR="00110835" w:rsidRPr="008B1438" w:rsidRDefault="00110835" w:rsidP="00491109">
      <w:pPr>
        <w:spacing w:line="240" w:lineRule="auto"/>
        <w:jc w:val="both"/>
        <w:rPr>
          <w:rFonts w:ascii="Times New Roman" w:hAnsi="Times New Roman" w:cs="Times New Roman"/>
          <w:sz w:val="24"/>
          <w:szCs w:val="24"/>
        </w:rPr>
      </w:pPr>
    </w:p>
    <w:p w14:paraId="6CC4B547" w14:textId="69A0DB3B" w:rsidR="00491109" w:rsidRPr="00171F17" w:rsidRDefault="00D04580" w:rsidP="00491109">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ins w:id="59" w:author="Miller,  Dr. Harvey J." w:date="2019-10-09T14:22:00Z">
        <w:r>
          <w:rPr>
            <w:rFonts w:ascii="Times New Roman" w:eastAsia="Yu Mincho" w:hAnsi="Times New Roman" w:cs="Times New Roman"/>
            <w:sz w:val="24"/>
            <w:szCs w:val="24"/>
            <w:u w:val="single"/>
            <w:lang w:eastAsia="ja-JP"/>
          </w:rPr>
          <w:t xml:space="preserve"> </w:t>
        </w:r>
        <w:commentRangeStart w:id="60"/>
        <w:r>
          <w:rPr>
            <w:rFonts w:ascii="Times New Roman" w:eastAsia="Yu Mincho" w:hAnsi="Times New Roman" w:cs="Times New Roman"/>
            <w:sz w:val="24"/>
            <w:szCs w:val="24"/>
            <w:u w:val="single"/>
            <w:lang w:eastAsia="ja-JP"/>
          </w:rPr>
          <w:t>Deliberate</w:t>
        </w:r>
      </w:ins>
      <w:del w:id="61" w:author="Miller,  Dr. Harvey J." w:date="2019-10-09T14:22:00Z">
        <w:r w:rsidR="00491109" w:rsidRPr="00171F17" w:rsidDel="00D04580">
          <w:rPr>
            <w:rFonts w:ascii="Times New Roman" w:eastAsia="Yu Mincho" w:hAnsi="Times New Roman" w:cs="Times New Roman"/>
            <w:sz w:val="24"/>
            <w:szCs w:val="24"/>
            <w:u w:val="single"/>
            <w:lang w:eastAsia="ja-JP"/>
          </w:rPr>
          <w:delText>Traditional</w:delText>
        </w:r>
      </w:del>
      <w:r w:rsidR="009C05A6" w:rsidRPr="00171F17">
        <w:rPr>
          <w:rFonts w:ascii="Times New Roman" w:eastAsia="Yu Mincho" w:hAnsi="Times New Roman" w:cs="Times New Roman"/>
          <w:sz w:val="24"/>
          <w:szCs w:val="24"/>
          <w:u w:val="single"/>
          <w:lang w:eastAsia="ja-JP"/>
        </w:rPr>
        <w:t xml:space="preserve"> </w:t>
      </w:r>
      <w:del w:id="62" w:author="Miller,  Dr. Harvey J." w:date="2019-10-09T13:41:00Z">
        <w:r w:rsidR="009C05A6" w:rsidRPr="00171F17" w:rsidDel="00831306">
          <w:rPr>
            <w:rFonts w:ascii="Times New Roman" w:eastAsia="Yu Mincho" w:hAnsi="Times New Roman" w:cs="Times New Roman"/>
            <w:sz w:val="24"/>
            <w:szCs w:val="24"/>
            <w:u w:val="single"/>
            <w:lang w:eastAsia="ja-JP"/>
          </w:rPr>
          <w:delText xml:space="preserve">data </w:delText>
        </w:r>
      </w:del>
      <w:r w:rsidR="009C05A6" w:rsidRPr="00171F17">
        <w:rPr>
          <w:rFonts w:ascii="Times New Roman" w:eastAsia="Yu Mincho" w:hAnsi="Times New Roman" w:cs="Times New Roman"/>
          <w:sz w:val="24"/>
          <w:szCs w:val="24"/>
          <w:u w:val="single"/>
          <w:lang w:eastAsia="ja-JP"/>
        </w:rPr>
        <w:t xml:space="preserve">versus </w:t>
      </w:r>
      <w:ins w:id="63" w:author="Miller,  Dr. Harvey J." w:date="2019-10-09T14:22:00Z">
        <w:r>
          <w:rPr>
            <w:rFonts w:ascii="Times New Roman" w:eastAsia="Yu Mincho" w:hAnsi="Times New Roman" w:cs="Times New Roman"/>
            <w:sz w:val="24"/>
            <w:szCs w:val="24"/>
            <w:u w:val="single"/>
            <w:lang w:eastAsia="ja-JP"/>
          </w:rPr>
          <w:t>byproduct</w:t>
        </w:r>
      </w:ins>
      <w:del w:id="64" w:author="Miller,  Dr. Harvey J." w:date="2019-10-09T14:22:00Z">
        <w:r w:rsidR="008A59A6" w:rsidRPr="00171F17" w:rsidDel="00D04580">
          <w:rPr>
            <w:rFonts w:ascii="Times New Roman" w:eastAsia="Yu Mincho" w:hAnsi="Times New Roman" w:cs="Times New Roman"/>
            <w:sz w:val="24"/>
            <w:szCs w:val="24"/>
            <w:u w:val="single"/>
            <w:lang w:eastAsia="ja-JP"/>
          </w:rPr>
          <w:delText>automatic</w:delText>
        </w:r>
      </w:del>
      <w:r w:rsidR="008A59A6" w:rsidRPr="00171F17">
        <w:rPr>
          <w:rFonts w:ascii="Times New Roman" w:eastAsia="Yu Mincho" w:hAnsi="Times New Roman" w:cs="Times New Roman"/>
          <w:sz w:val="24"/>
          <w:szCs w:val="24"/>
          <w:u w:val="single"/>
          <w:lang w:eastAsia="ja-JP"/>
        </w:rPr>
        <w:t xml:space="preserve"> </w:t>
      </w:r>
      <w:del w:id="65" w:author="Miller,  Dr. Harvey J." w:date="2019-10-09T13:42:00Z">
        <w:r w:rsidR="009C05A6" w:rsidRPr="00171F17" w:rsidDel="00831306">
          <w:rPr>
            <w:rFonts w:ascii="Times New Roman" w:eastAsia="Yu Mincho" w:hAnsi="Times New Roman" w:cs="Times New Roman"/>
            <w:sz w:val="24"/>
            <w:szCs w:val="24"/>
            <w:u w:val="single"/>
            <w:lang w:eastAsia="ja-JP"/>
          </w:rPr>
          <w:delText>big</w:delText>
        </w:r>
        <w:r w:rsidR="00491109" w:rsidRPr="00171F17" w:rsidDel="00831306">
          <w:rPr>
            <w:rFonts w:ascii="Times New Roman" w:eastAsia="Yu Mincho" w:hAnsi="Times New Roman" w:cs="Times New Roman"/>
            <w:sz w:val="24"/>
            <w:szCs w:val="24"/>
            <w:u w:val="single"/>
            <w:lang w:eastAsia="ja-JP"/>
          </w:rPr>
          <w:delText xml:space="preserve"> </w:delText>
        </w:r>
      </w:del>
      <w:r w:rsidR="00491109" w:rsidRPr="00171F17">
        <w:rPr>
          <w:rFonts w:ascii="Times New Roman" w:eastAsia="Yu Mincho" w:hAnsi="Times New Roman" w:cs="Times New Roman"/>
          <w:sz w:val="24"/>
          <w:szCs w:val="24"/>
          <w:u w:val="single"/>
          <w:lang w:eastAsia="ja-JP"/>
        </w:rPr>
        <w:t>data</w:t>
      </w:r>
      <w:commentRangeEnd w:id="60"/>
      <w:r>
        <w:rPr>
          <w:rStyle w:val="CommentReference"/>
        </w:rPr>
        <w:commentReference w:id="60"/>
      </w:r>
    </w:p>
    <w:p w14:paraId="516B5F4D" w14:textId="66AF2EBC" w:rsidR="00491109" w:rsidRDefault="00D04580" w:rsidP="00491109">
      <w:pPr>
        <w:spacing w:line="240" w:lineRule="auto"/>
        <w:jc w:val="both"/>
        <w:rPr>
          <w:rFonts w:ascii="Times New Roman" w:eastAsia="Yu Mincho" w:hAnsi="Times New Roman" w:cs="Times New Roman"/>
          <w:sz w:val="24"/>
          <w:szCs w:val="24"/>
          <w:lang w:eastAsia="ja-JP"/>
        </w:rPr>
      </w:pPr>
      <w:ins w:id="66" w:author="Miller,  Dr. Harvey J." w:date="2019-10-09T14:22:00Z">
        <w:r>
          <w:rPr>
            <w:rFonts w:ascii="Times New Roman" w:eastAsia="Yu Mincho" w:hAnsi="Times New Roman" w:cs="Times New Roman"/>
            <w:b/>
            <w:sz w:val="24"/>
            <w:szCs w:val="24"/>
            <w:lang w:eastAsia="ja-JP"/>
          </w:rPr>
          <w:t>Deliberate</w:t>
        </w:r>
      </w:ins>
      <w:del w:id="67" w:author="Miller,  Dr. Harvey J." w:date="2019-10-09T14:22:00Z">
        <w:r w:rsidR="008A59A6" w:rsidRPr="008A59A6" w:rsidDel="00D04580">
          <w:rPr>
            <w:rFonts w:ascii="Times New Roman" w:eastAsia="Yu Mincho" w:hAnsi="Times New Roman" w:cs="Times New Roman"/>
            <w:b/>
            <w:sz w:val="24"/>
            <w:szCs w:val="24"/>
            <w:lang w:eastAsia="ja-JP"/>
          </w:rPr>
          <w:delText>Traditional</w:delText>
        </w:r>
      </w:del>
      <w:r w:rsidR="008A59A6" w:rsidRPr="008A59A6">
        <w:rPr>
          <w:rFonts w:ascii="Times New Roman" w:eastAsia="Yu Mincho" w:hAnsi="Times New Roman" w:cs="Times New Roman"/>
          <w:b/>
          <w:sz w:val="24"/>
          <w:szCs w:val="24"/>
          <w:lang w:eastAsia="ja-JP"/>
        </w:rPr>
        <w:t xml:space="preserve"> data. </w:t>
      </w:r>
      <w:r w:rsidR="003A33CD">
        <w:rPr>
          <w:rFonts w:ascii="Times New Roman" w:eastAsia="Yu Mincho" w:hAnsi="Times New Roman" w:cs="Times New Roman"/>
          <w:b/>
          <w:sz w:val="24"/>
          <w:szCs w:val="24"/>
          <w:lang w:eastAsia="ja-JP"/>
        </w:rPr>
        <w:t xml:space="preserve"> </w:t>
      </w:r>
      <w:ins w:id="68" w:author="Miller,  Dr. Harvey J." w:date="2019-10-09T14:00:00Z">
        <w:r w:rsidR="00401E13">
          <w:rPr>
            <w:rFonts w:ascii="Times New Roman" w:eastAsia="Yu Mincho" w:hAnsi="Times New Roman" w:cs="Times New Roman"/>
            <w:sz w:val="24"/>
            <w:szCs w:val="24"/>
            <w:lang w:eastAsia="ja-JP"/>
          </w:rPr>
          <w:t>Traditionally, s</w:t>
        </w:r>
      </w:ins>
      <w:del w:id="69" w:author="Miller,  Dr. Harvey J." w:date="2019-10-09T14:00:00Z">
        <w:r w:rsidR="00020EE8" w:rsidDel="00401E13">
          <w:rPr>
            <w:rFonts w:ascii="Times New Roman" w:eastAsia="Yu Mincho" w:hAnsi="Times New Roman" w:cs="Times New Roman"/>
            <w:sz w:val="24"/>
            <w:szCs w:val="24"/>
            <w:lang w:eastAsia="ja-JP"/>
          </w:rPr>
          <w:delText>F</w:delText>
        </w:r>
        <w:r w:rsidR="00060006" w:rsidDel="00401E13">
          <w:rPr>
            <w:rFonts w:ascii="Times New Roman" w:eastAsia="Yu Mincho" w:hAnsi="Times New Roman" w:cs="Times New Roman"/>
            <w:sz w:val="24"/>
            <w:szCs w:val="24"/>
            <w:lang w:eastAsia="ja-JP"/>
          </w:rPr>
          <w:delText>or transfer</w:delText>
        </w:r>
        <w:r w:rsidR="00020EE8" w:rsidDel="00401E13">
          <w:rPr>
            <w:rFonts w:ascii="Times New Roman" w:eastAsia="Yu Mincho" w:hAnsi="Times New Roman" w:cs="Times New Roman"/>
            <w:sz w:val="24"/>
            <w:szCs w:val="24"/>
            <w:lang w:eastAsia="ja-JP"/>
          </w:rPr>
          <w:delText xml:space="preserve"> s</w:delText>
        </w:r>
      </w:del>
      <w:r w:rsidR="00020EE8">
        <w:rPr>
          <w:rFonts w:ascii="Times New Roman" w:eastAsia="Yu Mincho" w:hAnsi="Times New Roman" w:cs="Times New Roman"/>
          <w:sz w:val="24"/>
          <w:szCs w:val="24"/>
          <w:lang w:eastAsia="ja-JP"/>
        </w:rPr>
        <w:t>tudies</w:t>
      </w:r>
      <w:r w:rsidR="00722546">
        <w:rPr>
          <w:rFonts w:ascii="Times New Roman" w:eastAsia="Yu Mincho" w:hAnsi="Times New Roman" w:cs="Times New Roman"/>
          <w:sz w:val="24"/>
          <w:szCs w:val="24"/>
          <w:lang w:eastAsia="ja-JP"/>
        </w:rPr>
        <w:t xml:space="preserve"> </w:t>
      </w:r>
      <w:ins w:id="70" w:author="Miller,  Dr. Harvey J." w:date="2019-10-09T14:00:00Z">
        <w:r w:rsidR="00401E13">
          <w:rPr>
            <w:rFonts w:ascii="Times New Roman" w:eastAsia="Yu Mincho" w:hAnsi="Times New Roman" w:cs="Times New Roman"/>
            <w:sz w:val="24"/>
            <w:szCs w:val="24"/>
            <w:lang w:eastAsia="ja-JP"/>
          </w:rPr>
          <w:t xml:space="preserve">of </w:t>
        </w:r>
      </w:ins>
      <w:del w:id="71" w:author="Miller,  Dr. Harvey J." w:date="2019-10-09T14:00:00Z">
        <w:r w:rsidR="00722546" w:rsidDel="00401E13">
          <w:rPr>
            <w:rFonts w:ascii="Times New Roman" w:eastAsia="Yu Mincho" w:hAnsi="Times New Roman" w:cs="Times New Roman"/>
            <w:sz w:val="24"/>
            <w:szCs w:val="24"/>
            <w:lang w:eastAsia="ja-JP"/>
          </w:rPr>
          <w:delText xml:space="preserve">in the domain of </w:delText>
        </w:r>
        <w:r w:rsidR="00BA1744" w:rsidDel="00401E13">
          <w:rPr>
            <w:rFonts w:ascii="Times New Roman" w:eastAsia="Yu Mincho" w:hAnsi="Times New Roman" w:cs="Times New Roman"/>
            <w:sz w:val="24"/>
            <w:szCs w:val="24"/>
            <w:lang w:eastAsia="ja-JP"/>
          </w:rPr>
          <w:delText xml:space="preserve">the </w:delText>
        </w:r>
      </w:del>
      <w:r w:rsidR="00722546">
        <w:rPr>
          <w:rFonts w:ascii="Times New Roman" w:eastAsia="Yu Mincho" w:hAnsi="Times New Roman" w:cs="Times New Roman"/>
          <w:sz w:val="24"/>
          <w:szCs w:val="24"/>
          <w:lang w:eastAsia="ja-JP"/>
        </w:rPr>
        <w:t>public transit</w:t>
      </w:r>
      <w:ins w:id="72" w:author="Miller,  Dr. Harvey J." w:date="2019-10-09T14:00:00Z">
        <w:r w:rsidR="00401E13">
          <w:rPr>
            <w:rFonts w:ascii="Times New Roman" w:eastAsia="Yu Mincho" w:hAnsi="Times New Roman" w:cs="Times New Roman"/>
            <w:sz w:val="24"/>
            <w:szCs w:val="24"/>
            <w:lang w:eastAsia="ja-JP"/>
          </w:rPr>
          <w:t xml:space="preserve"> transfer properties and behaviors </w:t>
        </w:r>
      </w:ins>
      <w:ins w:id="73" w:author="Miller,  Dr. Harvey J." w:date="2019-10-09T14:01:00Z">
        <w:r w:rsidR="00401E13">
          <w:rPr>
            <w:rFonts w:ascii="Times New Roman" w:eastAsia="Yu Mincho" w:hAnsi="Times New Roman" w:cs="Times New Roman"/>
            <w:sz w:val="24"/>
            <w:szCs w:val="24"/>
            <w:lang w:eastAsia="ja-JP"/>
          </w:rPr>
          <w:t>use</w:t>
        </w:r>
      </w:ins>
      <w:del w:id="74" w:author="Miller,  Dr. Harvey J." w:date="2019-10-09T14:01:00Z">
        <w:r w:rsidR="00020EE8" w:rsidDel="00401E13">
          <w:rPr>
            <w:rFonts w:ascii="Times New Roman" w:eastAsia="Yu Mincho" w:hAnsi="Times New Roman" w:cs="Times New Roman"/>
            <w:sz w:val="24"/>
            <w:szCs w:val="24"/>
            <w:lang w:eastAsia="ja-JP"/>
          </w:rPr>
          <w:delText>,</w:delText>
        </w:r>
      </w:del>
      <w:r w:rsidR="00020EE8">
        <w:rPr>
          <w:rFonts w:ascii="Times New Roman" w:eastAsia="Yu Mincho" w:hAnsi="Times New Roman" w:cs="Times New Roman"/>
          <w:sz w:val="24"/>
          <w:szCs w:val="24"/>
          <w:lang w:eastAsia="ja-JP"/>
        </w:rPr>
        <w:t xml:space="preserve"> </w:t>
      </w:r>
      <w:del w:id="75" w:author="Miller,  Dr. Harvey J." w:date="2019-10-09T14:01:00Z">
        <w:r w:rsidR="00020EE8" w:rsidDel="00401E13">
          <w:rPr>
            <w:rFonts w:ascii="Times New Roman" w:eastAsia="Yu Mincho" w:hAnsi="Times New Roman" w:cs="Times New Roman"/>
            <w:sz w:val="24"/>
            <w:szCs w:val="24"/>
            <w:lang w:eastAsia="ja-JP"/>
          </w:rPr>
          <w:delText>t</w:delText>
        </w:r>
        <w:r w:rsidR="00491109" w:rsidDel="00401E13">
          <w:rPr>
            <w:rFonts w:ascii="Times New Roman" w:eastAsia="Yu Mincho" w:hAnsi="Times New Roman" w:cs="Times New Roman"/>
            <w:sz w:val="24"/>
            <w:szCs w:val="24"/>
            <w:lang w:eastAsia="ja-JP"/>
          </w:rPr>
          <w:delText xml:space="preserve">raditional </w:delText>
        </w:r>
      </w:del>
      <w:r w:rsidR="00491109">
        <w:rPr>
          <w:rFonts w:ascii="Times New Roman" w:eastAsia="Yu Mincho" w:hAnsi="Times New Roman" w:cs="Times New Roman"/>
          <w:sz w:val="24"/>
          <w:szCs w:val="24"/>
          <w:lang w:eastAsia="ja-JP"/>
        </w:rPr>
        <w:t>data</w:t>
      </w:r>
      <w:r w:rsidR="004E5439">
        <w:rPr>
          <w:rFonts w:ascii="Times New Roman" w:eastAsia="Yu Mincho" w:hAnsi="Times New Roman" w:cs="Times New Roman"/>
          <w:sz w:val="24"/>
          <w:szCs w:val="24"/>
          <w:lang w:eastAsia="ja-JP"/>
        </w:rPr>
        <w:t xml:space="preserve"> </w:t>
      </w:r>
      <w:del w:id="76" w:author="Miller,  Dr. Harvey J." w:date="2019-10-09T14:01:00Z">
        <w:r w:rsidR="00491109" w:rsidDel="00401E13">
          <w:rPr>
            <w:rFonts w:ascii="Times New Roman" w:eastAsia="Yu Mincho" w:hAnsi="Times New Roman" w:cs="Times New Roman"/>
            <w:sz w:val="24"/>
            <w:szCs w:val="24"/>
            <w:lang w:eastAsia="ja-JP"/>
          </w:rPr>
          <w:delText xml:space="preserve">are </w:delText>
        </w:r>
      </w:del>
      <w:r w:rsidR="00491109">
        <w:rPr>
          <w:rFonts w:ascii="Times New Roman" w:eastAsia="Yu Mincho" w:hAnsi="Times New Roman" w:cs="Times New Roman"/>
          <w:sz w:val="24"/>
          <w:szCs w:val="24"/>
          <w:lang w:eastAsia="ja-JP"/>
        </w:rPr>
        <w:t xml:space="preserve">collected deliberately for </w:t>
      </w:r>
      <w:ins w:id="77" w:author="Miller,  Dr. Harvey J." w:date="2019-10-09T13:59:00Z">
        <w:r w:rsidR="00401E13">
          <w:rPr>
            <w:rFonts w:ascii="Times New Roman" w:eastAsia="Yu Mincho" w:hAnsi="Times New Roman" w:cs="Times New Roman"/>
            <w:sz w:val="24"/>
            <w:szCs w:val="24"/>
            <w:lang w:eastAsia="ja-JP"/>
          </w:rPr>
          <w:t xml:space="preserve">specific </w:t>
        </w:r>
      </w:ins>
      <w:del w:id="78" w:author="Miller,  Dr. Harvey J." w:date="2019-10-09T13:59:00Z">
        <w:r w:rsidR="004E5439" w:rsidDel="00401E13">
          <w:rPr>
            <w:rFonts w:ascii="Times New Roman" w:eastAsia="Yu Mincho" w:hAnsi="Times New Roman" w:cs="Times New Roman"/>
            <w:sz w:val="24"/>
            <w:szCs w:val="24"/>
            <w:lang w:eastAsia="ja-JP"/>
          </w:rPr>
          <w:delText xml:space="preserve">theory-driven </w:delText>
        </w:r>
      </w:del>
      <w:r w:rsidR="00491109">
        <w:rPr>
          <w:rFonts w:ascii="Times New Roman" w:eastAsia="Yu Mincho" w:hAnsi="Times New Roman" w:cs="Times New Roman"/>
          <w:sz w:val="24"/>
          <w:szCs w:val="24"/>
          <w:lang w:eastAsia="ja-JP"/>
        </w:rPr>
        <w:t xml:space="preserve">research questions, often using dedicated GPS </w:t>
      </w:r>
      <w:r w:rsidR="00491109">
        <w:rPr>
          <w:rFonts w:ascii="Times New Roman" w:eastAsia="Yu Mincho" w:hAnsi="Times New Roman" w:cs="Times New Roman"/>
          <w:sz w:val="24"/>
          <w:szCs w:val="24"/>
          <w:lang w:eastAsia="ja-JP"/>
        </w:rPr>
        <w:lastRenderedPageBreak/>
        <w:t xml:space="preserve">receivers and survey instruments. While these data </w:t>
      </w:r>
      <w:ins w:id="79" w:author="Miller,  Dr. Harvey J." w:date="2019-10-09T14:01:00Z">
        <w:r w:rsidR="00401E13">
          <w:rPr>
            <w:rFonts w:ascii="Times New Roman" w:eastAsia="Yu Mincho" w:hAnsi="Times New Roman" w:cs="Times New Roman"/>
            <w:sz w:val="24"/>
            <w:szCs w:val="24"/>
            <w:lang w:eastAsia="ja-JP"/>
          </w:rPr>
          <w:t xml:space="preserve">are </w:t>
        </w:r>
      </w:ins>
      <w:del w:id="80" w:author="Miller,  Dr. Harvey J." w:date="2019-10-09T14:01:00Z">
        <w:r w:rsidR="00491109" w:rsidDel="00401E13">
          <w:rPr>
            <w:rFonts w:ascii="Times New Roman" w:eastAsia="Yu Mincho" w:hAnsi="Times New Roman" w:cs="Times New Roman"/>
            <w:sz w:val="24"/>
            <w:szCs w:val="24"/>
            <w:lang w:eastAsia="ja-JP"/>
          </w:rPr>
          <w:delText xml:space="preserve">have been proven </w:delText>
        </w:r>
      </w:del>
      <w:ins w:id="81" w:author="Miller,  Dr. Harvey J." w:date="2019-10-09T14:01:00Z">
        <w:r w:rsidR="00401E13">
          <w:rPr>
            <w:rFonts w:ascii="Times New Roman" w:eastAsia="Yu Mincho" w:hAnsi="Times New Roman" w:cs="Times New Roman"/>
            <w:sz w:val="24"/>
            <w:szCs w:val="24"/>
            <w:lang w:eastAsia="ja-JP"/>
          </w:rPr>
          <w:t>valuable</w:t>
        </w:r>
      </w:ins>
      <w:del w:id="82" w:author="Miller,  Dr. Harvey J." w:date="2019-10-09T14:01:00Z">
        <w:r w:rsidR="00491109" w:rsidDel="00401E13">
          <w:rPr>
            <w:rFonts w:ascii="Times New Roman" w:eastAsia="Yu Mincho" w:hAnsi="Times New Roman" w:cs="Times New Roman"/>
            <w:sz w:val="24"/>
            <w:szCs w:val="24"/>
            <w:lang w:eastAsia="ja-JP"/>
          </w:rPr>
          <w:delText>useful</w:delText>
        </w:r>
      </w:del>
      <w:r w:rsidR="00491109">
        <w:rPr>
          <w:rFonts w:ascii="Times New Roman" w:eastAsia="Yu Mincho" w:hAnsi="Times New Roman" w:cs="Times New Roman"/>
          <w:sz w:val="24"/>
          <w:szCs w:val="24"/>
          <w:lang w:eastAsia="ja-JP"/>
        </w:rPr>
        <w:t>, there are several issues that limit the usefulness of studies based on these data sources.</w:t>
      </w:r>
    </w:p>
    <w:p w14:paraId="1F33E637" w14:textId="43C3C27F"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One issue is the lack of universal standards and definitions, making comparison and the generality difficult. Different transfer studies have varying definitions of transfers and their data </w:t>
      </w:r>
      <w:r>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{"citationItems":[{"id":"ITEM-1","itemData":{"DOI":"10.3141/1872-02","ISBN":"0361-1981","ISSN":"0361-1981","abstract":" Transit riders negatively perceive transfers because of their inconvenience, often referred to as a transfer penalty. Understanding what affects the transfer penalty can have significant implications for a transit authority and also lead to potential improvements in ridership forecasting models. A new method was developed to assess the transfer penalty on the basis of onboard survey data, a partial path choice model, and geographic information system techniques. This approach was applied to the Massachusetts Bay Transportation Authority subway system in downtown Boston. The new method improves the estimates of the transfer penalty, reduces the complexity of data processing, and improves the overall understanding of the perception of transfers. ","author":[{"dropping-particle":"","family":"Guo","given":"Zhan","non-dropping-particle":"","parse-names":false,"suffix":""},{"dropping-particle":"","family":"Wilson","given":"Nigel","non-dropping-particle":"","parse-names":false,"suffix":""}],"container-title":"Transportation Research Record: Journal of the Transportation Research Board","id":"ITEM-1","issue":"1872","issued":{"date-parts":[["2004"]]},"page":"10-18","publisher":"Transportation Research Board of the National Academies","title":"Assessment of the Transfer Penalty for Transit Trips Geographic Information System-Based Disaggregate Modeling Approach","type":"article-journal","volume":"1872"},"uris":["http://www.mendeley.com/documents/?uuid=ea8c7e47-a8d0-4f86-850c-8408e51e3a6a"]}],"mendeley":{"formattedCitation":"(Guo &amp; Wilson, 2004)","plainTextFormattedCitation":"(Guo &amp; Wilson, 2004)","previouslyFormattedCitation":"(Guo &amp; Wilson, 2004)"},"properties":{"noteIndex":0},"schema":"https://github.com/citation-style-language/schema/raw/master/csl-citation.json"}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(Guo &amp; Wilson, 2004)</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limiting comparability. Studies using traditional data also have heterogeneous, study-specific data sources that may be difficult to reproduce in other settings.  </w:t>
      </w:r>
    </w:p>
    <w:p w14:paraId="25138C45" w14:textId="00CA5B64" w:rsidR="00491109" w:rsidRPr="00695342"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Another issue is that most traditional data are expensive and time-consuming to collect. For example, </w:t>
      </w:r>
      <w:proofErr w:type="spellStart"/>
      <w:r>
        <w:rPr>
          <w:rFonts w:ascii="Times New Roman" w:eastAsia="Yu Mincho" w:hAnsi="Times New Roman" w:cs="Times New Roman"/>
          <w:sz w:val="24"/>
          <w:szCs w:val="24"/>
          <w:lang w:eastAsia="ja-JP"/>
        </w:rPr>
        <w:t>Guo</w:t>
      </w:r>
      <w:proofErr w:type="spellEnd"/>
      <w:r>
        <w:rPr>
          <w:rFonts w:ascii="Times New Roman" w:eastAsia="Yu Mincho" w:hAnsi="Times New Roman" w:cs="Times New Roman"/>
          <w:sz w:val="24"/>
          <w:szCs w:val="24"/>
          <w:lang w:eastAsia="ja-JP"/>
        </w:rPr>
        <w:t xml:space="preserve"> and Wilson (2011) </w:t>
      </w:r>
      <w:commentRangeStart w:id="83"/>
      <w:r>
        <w:rPr>
          <w:rFonts w:ascii="Times New Roman" w:eastAsia="Yu Mincho" w:hAnsi="Times New Roman" w:cs="Times New Roman"/>
          <w:sz w:val="24"/>
          <w:szCs w:val="24"/>
          <w:lang w:eastAsia="ja-JP"/>
        </w:rPr>
        <w:t>create</w:t>
      </w:r>
      <w:r w:rsidR="005E6E46">
        <w:rPr>
          <w:rFonts w:ascii="Times New Roman" w:eastAsia="Yu Mincho" w:hAnsi="Times New Roman" w:cs="Times New Roman"/>
          <w:sz w:val="24"/>
          <w:szCs w:val="24"/>
          <w:lang w:eastAsia="ja-JP"/>
        </w:rPr>
        <w:t>d</w:t>
      </w:r>
      <w:r>
        <w:rPr>
          <w:rFonts w:ascii="Times New Roman" w:eastAsia="Yu Mincho" w:hAnsi="Times New Roman" w:cs="Times New Roman"/>
          <w:sz w:val="24"/>
          <w:szCs w:val="24"/>
          <w:lang w:eastAsia="ja-JP"/>
        </w:rPr>
        <w:t xml:space="preserve"> and maintain</w:t>
      </w:r>
      <w:r w:rsidR="005E6E46">
        <w:rPr>
          <w:rFonts w:ascii="Times New Roman" w:eastAsia="Yu Mincho" w:hAnsi="Times New Roman" w:cs="Times New Roman"/>
          <w:sz w:val="24"/>
          <w:szCs w:val="24"/>
          <w:lang w:eastAsia="ja-JP"/>
        </w:rPr>
        <w:t>ed</w:t>
      </w:r>
      <w:r>
        <w:rPr>
          <w:rFonts w:ascii="Times New Roman" w:eastAsia="Yu Mincho" w:hAnsi="Times New Roman" w:cs="Times New Roman"/>
          <w:sz w:val="24"/>
          <w:szCs w:val="24"/>
          <w:lang w:eastAsia="ja-JP"/>
        </w:rPr>
        <w:t xml:space="preserve"> </w:t>
      </w:r>
      <w:commentRangeEnd w:id="83"/>
      <w:r w:rsidR="001A19D6">
        <w:rPr>
          <w:rStyle w:val="CommentReference"/>
        </w:rPr>
        <w:commentReference w:id="83"/>
      </w:r>
      <w:r>
        <w:rPr>
          <w:rFonts w:ascii="Times New Roman" w:eastAsia="Yu Mincho" w:hAnsi="Times New Roman" w:cs="Times New Roman"/>
          <w:sz w:val="24"/>
          <w:szCs w:val="24"/>
          <w:lang w:eastAsia="ja-JP"/>
        </w:rPr>
        <w:t xml:space="preserve">special purpose station inventory, direct enquiry and field survey databases. This requires substantial time and resources, often for </w:t>
      </w:r>
      <w:ins w:id="84" w:author="Miller,  Dr. Harvey J." w:date="2019-10-09T14:02:00Z">
        <w:r w:rsidR="00401E13">
          <w:rPr>
            <w:rFonts w:ascii="Times New Roman" w:eastAsia="Yu Mincho" w:hAnsi="Times New Roman" w:cs="Times New Roman"/>
            <w:sz w:val="24"/>
            <w:szCs w:val="24"/>
            <w:lang w:eastAsia="ja-JP"/>
          </w:rPr>
          <w:t xml:space="preserve">a </w:t>
        </w:r>
      </w:ins>
      <w:r>
        <w:rPr>
          <w:rFonts w:ascii="Times New Roman" w:eastAsia="Yu Mincho" w:hAnsi="Times New Roman" w:cs="Times New Roman"/>
          <w:sz w:val="24"/>
          <w:szCs w:val="24"/>
          <w:lang w:eastAsia="ja-JP"/>
        </w:rPr>
        <w:t xml:space="preserve">relatively small volume of data. Therefore, it can be challenging to cover the </w:t>
      </w:r>
      <w:ins w:id="85" w:author="Miller,  Dr. Harvey J." w:date="2019-10-09T14:02:00Z">
        <w:r w:rsidR="00401E13">
          <w:rPr>
            <w:rFonts w:ascii="Times New Roman" w:eastAsia="Yu Mincho" w:hAnsi="Times New Roman" w:cs="Times New Roman"/>
            <w:sz w:val="24"/>
            <w:szCs w:val="24"/>
            <w:lang w:eastAsia="ja-JP"/>
          </w:rPr>
          <w:t>entire public transit</w:t>
        </w:r>
      </w:ins>
      <w:del w:id="86" w:author="Miller,  Dr. Harvey J." w:date="2019-10-09T14:02:00Z">
        <w:r w:rsidDel="00401E13">
          <w:rPr>
            <w:rFonts w:ascii="Times New Roman" w:eastAsia="Yu Mincho" w:hAnsi="Times New Roman" w:cs="Times New Roman"/>
            <w:sz w:val="24"/>
            <w:szCs w:val="24"/>
            <w:lang w:eastAsia="ja-JP"/>
          </w:rPr>
          <w:delText>whole PT</w:delText>
        </w:r>
      </w:del>
      <w:r>
        <w:rPr>
          <w:rFonts w:ascii="Times New Roman" w:eastAsia="Yu Mincho" w:hAnsi="Times New Roman" w:cs="Times New Roman"/>
          <w:sz w:val="24"/>
          <w:szCs w:val="24"/>
          <w:lang w:eastAsia="ja-JP"/>
        </w:rPr>
        <w:t xml:space="preserve"> system well, both spatially and temporally, using traditional data sources.</w:t>
      </w:r>
      <w:r w:rsidR="00227FAE">
        <w:rPr>
          <w:rFonts w:ascii="Times New Roman" w:eastAsia="Yu Mincho" w:hAnsi="Times New Roman" w:cs="Times New Roman"/>
          <w:sz w:val="24"/>
          <w:szCs w:val="24"/>
          <w:lang w:eastAsia="ja-JP"/>
        </w:rPr>
        <w:t xml:space="preserve"> On the other hand, sampling strategy with a small dataset works well, while it is also fragile without representativeness</w:t>
      </w:r>
      <w:r w:rsidR="00EE312A">
        <w:rPr>
          <w:rFonts w:ascii="Times New Roman" w:eastAsia="Yu Mincho" w:hAnsi="Times New Roman" w:cs="Times New Roman"/>
          <w:sz w:val="24"/>
          <w:szCs w:val="24"/>
          <w:lang w:eastAsia="ja-JP"/>
        </w:rPr>
        <w:t xml:space="preserve"> </w:t>
      </w:r>
      <w:r w:rsidR="000F2F58">
        <w:rPr>
          <w:rFonts w:ascii="Times New Roman" w:eastAsia="Yu Mincho" w:hAnsi="Times New Roman" w:cs="Times New Roman"/>
          <w:sz w:val="24"/>
          <w:szCs w:val="24"/>
          <w:lang w:eastAsia="ja-JP"/>
        </w:rPr>
        <w:fldChar w:fldCharType="begin" w:fldLock="1"/>
      </w:r>
      <w:r w:rsidR="008C2341">
        <w:rPr>
          <w:rFonts w:ascii="Times New Roman" w:eastAsia="Yu Mincho" w:hAnsi="Times New Roman" w:cs="Times New Roman"/>
          <w:sz w:val="24"/>
          <w:szCs w:val="24"/>
          <w:lang w:eastAsia="ja-JP"/>
        </w:rPr>
        <w:instrText>ADDIN CSL_CITATION {"citationItems":[{"id":"ITEM-1","itemData":{"ISSN":"0343-2521","author":[{"dropping-particle":"","family":"Miller","given":"Harvey J","non-dropping-particle":"","parse-names":false,"suffix":""},{"dropping-particle":"","family":"Goodchild","given":"Michael F","non-dropping-particle":"","parse-names":false,"suffix":""}],"container-title":"GeoJournal","id":"ITEM-1","issue":"4","issued":{"date-parts":[["2015"]]},"page":"449-461","publisher":"Springer","title":"Data-driven geography","type":"article-journal","volume":"80"},"uris":["http://www.mendeley.com/documents/?uuid=32cda559-fdee-4cc2-bb92-65a581e8c85f"]}],"mendeley":{"formattedCitation":"(Miller &amp; Goodchild, 2015)","plainTextFormattedCitation":"(Miller &amp; Goodchild, 2015)","previouslyFormattedCitation":"(Miller &amp; Goodchild, 2015)"},"properties":{"noteIndex":0},"schema":"https://github.com/citation-style-language/schema/raw/master/csl-citation.json"}</w:instrText>
      </w:r>
      <w:r w:rsidR="000F2F58">
        <w:rPr>
          <w:rFonts w:ascii="Times New Roman" w:eastAsia="Yu Mincho" w:hAnsi="Times New Roman" w:cs="Times New Roman"/>
          <w:sz w:val="24"/>
          <w:szCs w:val="24"/>
          <w:lang w:eastAsia="ja-JP"/>
        </w:rPr>
        <w:fldChar w:fldCharType="separate"/>
      </w:r>
      <w:r w:rsidR="000F2F58" w:rsidRPr="000F2F58">
        <w:rPr>
          <w:rFonts w:ascii="Times New Roman" w:eastAsia="Yu Mincho" w:hAnsi="Times New Roman" w:cs="Times New Roman"/>
          <w:noProof/>
          <w:sz w:val="24"/>
          <w:szCs w:val="24"/>
          <w:lang w:eastAsia="ja-JP"/>
        </w:rPr>
        <w:t>(Miller &amp; Goodchild, 2015)</w:t>
      </w:r>
      <w:r w:rsidR="000F2F58">
        <w:rPr>
          <w:rFonts w:ascii="Times New Roman" w:eastAsia="Yu Mincho" w:hAnsi="Times New Roman" w:cs="Times New Roman"/>
          <w:sz w:val="24"/>
          <w:szCs w:val="24"/>
          <w:lang w:eastAsia="ja-JP"/>
        </w:rPr>
        <w:fldChar w:fldCharType="end"/>
      </w:r>
      <w:r w:rsidR="00227FAE">
        <w:rPr>
          <w:rFonts w:ascii="Times New Roman" w:eastAsia="Yu Mincho" w:hAnsi="Times New Roman" w:cs="Times New Roman"/>
          <w:sz w:val="24"/>
          <w:szCs w:val="24"/>
          <w:lang w:eastAsia="ja-JP"/>
        </w:rPr>
        <w:t>.</w:t>
      </w:r>
      <w:r w:rsidR="0014344D">
        <w:rPr>
          <w:rFonts w:ascii="Times New Roman" w:eastAsia="Yu Mincho" w:hAnsi="Times New Roman" w:cs="Times New Roman"/>
          <w:sz w:val="24"/>
          <w:szCs w:val="24"/>
          <w:lang w:eastAsia="ja-JP"/>
        </w:rPr>
        <w:t xml:space="preserve"> </w:t>
      </w:r>
    </w:p>
    <w:p w14:paraId="79F9070F" w14:textId="5CED4E93" w:rsidR="00491109" w:rsidRDefault="007712B2"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An example for traditional data is stated preference (SP) data. Derived from surveys, SP data is widely used to support</w:t>
      </w:r>
      <w:r w:rsidR="00491109">
        <w:rPr>
          <w:rFonts w:ascii="Times New Roman" w:eastAsia="Yu Mincho" w:hAnsi="Times New Roman" w:cs="Times New Roman"/>
          <w:sz w:val="24"/>
          <w:szCs w:val="24"/>
          <w:lang w:eastAsia="ja-JP"/>
        </w:rPr>
        <w:t xml:space="preserve"> mode choice models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{"citationItems":[{"id":"ITEM-1","itemData":{"DOI":"10.1016/j.tra.2010.11.002","ISSN":"09658564","author":[{"dropping-particle":"","family":"Guo","given":"Zhan","non-dropping-particle":"","parse-names":false,"suffix":""},{"dropping-particle":"","family":"Wilson","given":"Nigel H M","non-dropping-particle":"","parse-names":false,"suffix":""}],"container-title":"Transportation Research Part A: Policy and Practice","id":"ITEM-1","issue":"2","issued":{"date-parts":[["2011"]]},"page":"91-104","publisher":"Pergamon","title":"Assessing the cost of transfer inconvenience in public transport systems: A case study of the London Underground","type":"article-journal","volume":"45"},"uris":["http://www.mendeley.com/documents/?uuid=76b2b6f9-5dc5-4627-9263-11b017d5d87f"]}],"mendeley":{"formattedCitation":"(Guo &amp; Wilson, 2011)","plainTextFormattedCitation":"(Guo &amp; Wilson, 2011)","previouslyFormattedCitation":"(Guo &amp; Wilson, 2011)"},"properties":{"noteIndex":0},"schema":"https://github.com/citation-style-language/schema/raw/master/csl-citation.json"}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(Guo &amp; Wilson, 2011)</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Although many transfer assessment studies use SP data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{"citationItems":[{"id":"ITEM-1","itemData":{"author":[{"dropping-particle":"","family":"Wardman","given":"Mark","non-dropping-particle":"","parse-names":false,"suffix":""}],"id":"ITEM-1","issued":{"date-parts":[["1998"]]},"publisher":"Institute of Transport Studies, University of Leeds","title":"A review of British evidence on the valuations of time and service quality","type":"article-journal"},"uris":["http://www.mendeley.com/documents/?uuid=2d298736-9e10-4314-9c9c-4c382b78fd8b","http://www.mendeley.com/documents/?uuid=a114ca72-0f00-487d-ab23-205ca520a6e9"]}],"mendeley":{"formattedCitation":"(Wardman, 1998)","plainTextFormattedCitation":"(Wardman, 1998)","previouslyFormattedCitation":"(Wardman, 1998)"},"properties":{"noteIndex":0},"schema":"https://github.com/citation-style-language/schema/raw/master/csl-citation.json"}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(Wardman, 1998)</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the choice dimension is typically small, meaning that SP data may not be able to capture the full diversity of transfer situations (</w:t>
      </w:r>
      <w:proofErr w:type="spellStart"/>
      <w:r w:rsidR="00491109">
        <w:rPr>
          <w:rFonts w:ascii="Times New Roman" w:eastAsia="Yu Mincho" w:hAnsi="Times New Roman" w:cs="Times New Roman"/>
          <w:sz w:val="24"/>
          <w:szCs w:val="24"/>
          <w:lang w:eastAsia="ja-JP"/>
        </w:rPr>
        <w:t>Bovy</w:t>
      </w:r>
      <w:proofErr w:type="spellEnd"/>
      <w:r w:rsidR="00491109">
        <w:rPr>
          <w:rFonts w:ascii="Times New Roman" w:eastAsia="Yu Mincho" w:hAnsi="Times New Roman" w:cs="Times New Roman"/>
          <w:sz w:val="24"/>
          <w:szCs w:val="24"/>
          <w:lang w:eastAsia="ja-JP"/>
        </w:rPr>
        <w:t xml:space="preserve"> and Stern 2012).  Other semi-quantitative data collecting methods, such as on-board questionnaires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{"citationItems":[{"id":"ITEM-1","itemData":{"ISSN":"0041-0683","author":[{"dropping-particle":"","family":"Bamford","given":"C G","non-dropping-particle":"","parse-names":false,"suffix":""},{"dropping-particle":"","family":"Carrick","given":"R J","non-dropping-particle":"","parse-names":false,"suffix":""},{"dropping-particle":"","family":"MacDonald","given":"R","non-dropping-particle":"","parse-names":false,"suffix":""}],"container-title":"Traffic engineering &amp; control","id":"ITEM-1","issue":"HS-037 547","issued":{"date-parts":[["1984"]]},"title":"Public transport surveys: A new effective technique of data collection","type":"article-journal","volume":"25"},"uris":["http://www.mendeley.com/documents/?uuid=8c45bb3f-980c-4be6-94cd-733f4482da1f","http://www.mendeley.com/documents/?uuid=5f245bc1-8980-4245-8571-43ab69045a40"]}],"mendeley":{"formattedCitation":"(Bamford, Carrick, &amp; MacDonald, 1984)","plainTextFormattedCitation":"(Bamford, Carrick, &amp; MacDonald, 1984)","previouslyFormattedCitation":"(Bamford, Carrick, &amp; MacDonald, 1984)"},"properties":{"noteIndex":0},"schema":"https://github.com/citation-style-language/schema/raw/master/csl-citation.json"}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(Bamford, Carrick, &amp; MacDonald, 1984)</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can also lack precision and reliability. The result of these imprecise data sources is that most studies provide synoptic assessment for the entire system since it is difficult to have a detailed assessment in a higher spatial or temporal resolution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{"citationItems":[{"id":"ITEM-1","itemData":{"DOI":"10.1016/j.tra.2010.11.002","ISSN":"09658564","author":[{"dropping-particle":"","family":"Guo","given":"Zhan","non-dropping-particle":"","parse-names":false,"suffix":""},{"dropping-particle":"","family":"Wilson","given":"Nigel H M","non-dropping-particle":"","parse-names":false,"suffix":""}],"container-title":"Transportation Research Part A: Policy and Practice","id":"ITEM-1","issue":"2","issued":{"date-parts":[["2011"]]},"page":"91-104","publisher":"Pergamon","title":"Assessing the cost of transfer inconvenience in public transport systems: A case study of the London Underground","type":"article-journal","volume":"45"},"uris":["http://www.mendeley.com/documents/?uuid=76b2b6f9-5dc5-4627-9263-11b017d5d87f"]}],"mendeley":{"formattedCitation":"(Guo &amp; Wilson, 2011)","plainTextFormattedCitation":"(Guo &amp; Wilson, 2011)","previouslyFormattedCitation":"(Guo &amp; Wilson, 2011)"},"properties":{"noteIndex":0},"schema":"https://github.com/citation-style-language/schema/raw/master/csl-citation.json"}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(Guo &amp; Wilson, 2011)</w:t>
      </w:r>
      <w:r w:rsidR="00491109">
        <w:rPr>
          <w:rFonts w:ascii="Times New Roman" w:eastAsia="Yu Mincho" w:hAnsi="Times New Roman" w:cs="Times New Roman"/>
          <w:sz w:val="24"/>
          <w:szCs w:val="24"/>
          <w:lang w:eastAsia="ja-JP"/>
        </w:rPr>
        <w:fldChar w:fldCharType="end"/>
      </w:r>
      <w:r w:rsidR="00491109">
        <w:rPr>
          <w:rFonts w:asciiTheme="minorEastAsia" w:hAnsiTheme="minorEastAsia" w:cs="Times New Roman" w:hint="eastAsia"/>
          <w:sz w:val="24"/>
          <w:szCs w:val="24"/>
        </w:rPr>
        <w:t>.</w:t>
      </w:r>
    </w:p>
    <w:p w14:paraId="3C234C2A" w14:textId="77777777" w:rsidR="00110835" w:rsidRDefault="00110835" w:rsidP="00110835">
      <w:pPr>
        <w:spacing w:line="240" w:lineRule="auto"/>
        <w:jc w:val="both"/>
        <w:rPr>
          <w:rFonts w:ascii="Times New Roman" w:eastAsia="Yu Mincho" w:hAnsi="Times New Roman" w:cs="Times New Roman"/>
          <w:sz w:val="24"/>
          <w:szCs w:val="24"/>
          <w:lang w:eastAsia="ja-JP"/>
        </w:rPr>
      </w:pPr>
    </w:p>
    <w:p w14:paraId="381CFB1C" w14:textId="271183CB" w:rsidR="00612C75" w:rsidRDefault="00D04580" w:rsidP="00612C75">
      <w:pPr>
        <w:jc w:val="both"/>
        <w:rPr>
          <w:rFonts w:ascii="Times New Roman" w:hAnsi="Times New Roman" w:cs="Times New Roman"/>
          <w:sz w:val="24"/>
          <w:szCs w:val="24"/>
        </w:rPr>
      </w:pPr>
      <w:ins w:id="87" w:author="Miller,  Dr. Harvey J." w:date="2019-10-09T14:09:00Z">
        <w:r>
          <w:rPr>
            <w:rFonts w:ascii="Times New Roman" w:eastAsia="Yu Mincho" w:hAnsi="Times New Roman" w:cs="Times New Roman"/>
            <w:b/>
            <w:sz w:val="24"/>
            <w:szCs w:val="24"/>
            <w:lang w:eastAsia="ja-JP"/>
          </w:rPr>
          <w:t>Byproduct</w:t>
        </w:r>
        <w:r w:rsidR="00401E13">
          <w:rPr>
            <w:rFonts w:ascii="Times New Roman" w:eastAsia="Yu Mincho" w:hAnsi="Times New Roman" w:cs="Times New Roman"/>
            <w:b/>
            <w:sz w:val="24"/>
            <w:szCs w:val="24"/>
            <w:lang w:eastAsia="ja-JP"/>
          </w:rPr>
          <w:t xml:space="preserve"> </w:t>
        </w:r>
      </w:ins>
      <w:del w:id="88" w:author="Miller,  Dr. Harvey J." w:date="2019-10-09T14:09:00Z">
        <w:r w:rsidR="00110835" w:rsidDel="00401E13">
          <w:rPr>
            <w:rFonts w:ascii="Times New Roman" w:eastAsia="Yu Mincho" w:hAnsi="Times New Roman" w:cs="Times New Roman"/>
            <w:b/>
            <w:sz w:val="24"/>
            <w:szCs w:val="24"/>
            <w:lang w:eastAsia="ja-JP"/>
          </w:rPr>
          <w:delText>B</w:delText>
        </w:r>
        <w:r w:rsidR="00110835" w:rsidRPr="00110835" w:rsidDel="00401E13">
          <w:rPr>
            <w:rFonts w:ascii="Times New Roman" w:eastAsia="Yu Mincho" w:hAnsi="Times New Roman" w:cs="Times New Roman"/>
            <w:b/>
            <w:sz w:val="24"/>
            <w:szCs w:val="24"/>
            <w:lang w:eastAsia="ja-JP"/>
          </w:rPr>
          <w:delText xml:space="preserve">ig </w:delText>
        </w:r>
      </w:del>
      <w:r w:rsidR="00110835" w:rsidRPr="00110835">
        <w:rPr>
          <w:rFonts w:ascii="Times New Roman" w:eastAsia="Yu Mincho" w:hAnsi="Times New Roman" w:cs="Times New Roman"/>
          <w:b/>
          <w:sz w:val="24"/>
          <w:szCs w:val="24"/>
          <w:lang w:eastAsia="ja-JP"/>
        </w:rPr>
        <w:t>data.</w:t>
      </w:r>
      <w:r w:rsidR="00110835">
        <w:rPr>
          <w:rFonts w:ascii="Times New Roman" w:eastAsia="Yu Mincho" w:hAnsi="Times New Roman" w:cs="Times New Roman"/>
          <w:sz w:val="24"/>
          <w:szCs w:val="24"/>
          <w:lang w:eastAsia="ja-JP"/>
        </w:rPr>
        <w:t xml:space="preserve"> </w:t>
      </w:r>
      <w:r w:rsidR="003A33CD">
        <w:rPr>
          <w:rFonts w:ascii="Times New Roman" w:eastAsia="Yu Mincho" w:hAnsi="Times New Roman" w:cs="Times New Roman"/>
          <w:sz w:val="24"/>
          <w:szCs w:val="24"/>
          <w:lang w:eastAsia="ja-JP"/>
        </w:rPr>
        <w:t xml:space="preserve"> </w:t>
      </w:r>
      <w:r w:rsidR="00F851B8">
        <w:rPr>
          <w:rFonts w:ascii="Times New Roman" w:eastAsia="Yu Mincho" w:hAnsi="Times New Roman" w:cs="Times New Roman"/>
          <w:sz w:val="24"/>
          <w:szCs w:val="24"/>
          <w:lang w:eastAsia="ja-JP"/>
        </w:rPr>
        <w:t xml:space="preserve">In the past, detailed and real-time data about public transit was difficult to acquire </w:t>
      </w:r>
      <w:r w:rsidR="00F851B8">
        <w:rPr>
          <w:rFonts w:ascii="Times New Roman" w:eastAsia="Yu Mincho" w:hAnsi="Times New Roman" w:cs="Times New Roman"/>
          <w:sz w:val="24"/>
          <w:szCs w:val="24"/>
          <w:lang w:eastAsia="ja-JP"/>
        </w:rPr>
        <w:fldChar w:fldCharType="begin" w:fldLock="1"/>
      </w:r>
      <w:r w:rsidR="00F851B8">
        <w:rPr>
          <w:rFonts w:ascii="Times New Roman" w:eastAsia="Yu Mincho" w:hAnsi="Times New Roman" w:cs="Times New Roman"/>
          <w:sz w:val="24"/>
          <w:szCs w:val="24"/>
          <w:lang w:eastAsia="ja-JP"/>
        </w:rPr>
        <w:instrText>ADDIN CSL_CITATION {"citationItems":[{"id":"ITEM-1","itemData":{"ISSN":"0968-090X","author":[{"dropping-particle":"","family":"Dessouky","given":"Maged","non-dropping-particle":"","parse-names":false,"suffix":""},{"dropping-particle":"","family":"Hall","given":"Randolph","non-dropping-particle":"","parse-names":false,"suffix":""},{"dropping-particle":"","family":"Nowroozi","given":"Ali","non-dropping-particle":"","parse-names":false,"suffix":""},{"dropping-particle":"","family":"Mourikas","given":"Karen","non-dropping-particle":"","parse-names":false,"suffix":""}],"container-title":"Transportation Research Part C: Emerging Technologies","id":"ITEM-1","issue":"4","issued":{"date-parts":[["1999"]]},"page":"187-208","publisher":"Elsevier","title":"Bus dispatching at timed transfer transit stations using bus tracking technology","type":"article-journal","volume":"7"},"uris":["http://www.mendeley.com/documents/?uuid=921fadfd-9534-49df-bba7-94db6e59b6e8"]}],"mendeley":{"formattedCitation":"(Dessouky, Hall, Nowroozi, &amp; Mourikas, 1999)","plainTextFormattedCitation":"(Dessouky, Hall, Nowroozi, &amp; Mourikas, 1999)","previouslyFormattedCitation":"(Dessouky, Hall, Nowroozi, &amp; Mourikas, 1999)"},"properties":{"noteIndex":0},"schema":"https://github.com/citation-style-language/schema/raw/master/csl-citation.json"}</w:instrText>
      </w:r>
      <w:r w:rsidR="00F851B8">
        <w:rPr>
          <w:rFonts w:ascii="Times New Roman" w:eastAsia="Yu Mincho" w:hAnsi="Times New Roman" w:cs="Times New Roman"/>
          <w:sz w:val="24"/>
          <w:szCs w:val="24"/>
          <w:lang w:eastAsia="ja-JP"/>
        </w:rPr>
        <w:fldChar w:fldCharType="separate"/>
      </w:r>
      <w:r w:rsidR="00F851B8">
        <w:rPr>
          <w:rFonts w:ascii="Times New Roman" w:eastAsia="Yu Mincho" w:hAnsi="Times New Roman" w:cs="Times New Roman"/>
          <w:noProof/>
          <w:sz w:val="24"/>
          <w:szCs w:val="24"/>
          <w:lang w:eastAsia="ja-JP"/>
        </w:rPr>
        <w:t>(Dessouky, Hall, Nowroozi, &amp; Mourikas, 1999)</w:t>
      </w:r>
      <w:r w:rsidR="00F851B8">
        <w:rPr>
          <w:rFonts w:ascii="Times New Roman" w:eastAsia="Yu Mincho" w:hAnsi="Times New Roman" w:cs="Times New Roman"/>
          <w:sz w:val="24"/>
          <w:szCs w:val="24"/>
          <w:lang w:eastAsia="ja-JP"/>
        </w:rPr>
        <w:fldChar w:fldCharType="end"/>
      </w:r>
      <w:r w:rsidR="00F851B8">
        <w:rPr>
          <w:rFonts w:ascii="Times New Roman" w:eastAsia="Yu Mincho" w:hAnsi="Times New Roman" w:cs="Times New Roman"/>
          <w:sz w:val="24"/>
          <w:szCs w:val="24"/>
          <w:lang w:eastAsia="ja-JP"/>
        </w:rPr>
        <w:t xml:space="preserve">. However, this has changed due to the development of </w:t>
      </w:r>
      <w:ins w:id="89" w:author="Miller,  Dr. Harvey J." w:date="2019-10-09T14:03:00Z">
        <w:r w:rsidR="00401E13">
          <w:rPr>
            <w:rFonts w:ascii="Times New Roman" w:eastAsia="Yu Mincho" w:hAnsi="Times New Roman" w:cs="Times New Roman"/>
            <w:sz w:val="24"/>
            <w:szCs w:val="24"/>
            <w:lang w:eastAsia="ja-JP"/>
          </w:rPr>
          <w:t xml:space="preserve">new </w:t>
        </w:r>
      </w:ins>
      <w:del w:id="90" w:author="Miller,  Dr. Harvey J." w:date="2019-10-09T14:03:00Z">
        <w:r w:rsidR="00F851B8" w:rsidDel="00401E13">
          <w:rPr>
            <w:rFonts w:ascii="Times New Roman" w:eastAsia="Yu Mincho" w:hAnsi="Times New Roman" w:cs="Times New Roman"/>
            <w:sz w:val="24"/>
            <w:szCs w:val="24"/>
            <w:lang w:eastAsia="ja-JP"/>
          </w:rPr>
          <w:delText xml:space="preserve">transportation </w:delText>
        </w:r>
      </w:del>
      <w:r w:rsidR="00F851B8">
        <w:rPr>
          <w:rFonts w:ascii="Times New Roman" w:eastAsia="Yu Mincho" w:hAnsi="Times New Roman" w:cs="Times New Roman"/>
          <w:sz w:val="24"/>
          <w:szCs w:val="24"/>
          <w:lang w:eastAsia="ja-JP"/>
        </w:rPr>
        <w:t>data collection and sharing technologies</w:t>
      </w:r>
      <w:ins w:id="91" w:author="Miller,  Dr. Harvey J." w:date="2019-10-09T14:23:00Z">
        <w:r>
          <w:rPr>
            <w:rFonts w:ascii="Times New Roman" w:eastAsia="Yu Mincho" w:hAnsi="Times New Roman" w:cs="Times New Roman"/>
            <w:sz w:val="24"/>
            <w:szCs w:val="24"/>
            <w:lang w:eastAsia="ja-JP"/>
          </w:rPr>
          <w:t xml:space="preserve">, often used to support </w:t>
        </w:r>
      </w:ins>
      <w:ins w:id="92" w:author="Miller,  Dr. Harvey J." w:date="2019-10-09T14:24:00Z">
        <w:r>
          <w:rPr>
            <w:rFonts w:ascii="Times New Roman" w:eastAsia="Yu Mincho" w:hAnsi="Times New Roman" w:cs="Times New Roman"/>
            <w:sz w:val="24"/>
            <w:szCs w:val="24"/>
            <w:lang w:eastAsia="ja-JP"/>
          </w:rPr>
          <w:t xml:space="preserve">activities such as </w:t>
        </w:r>
      </w:ins>
      <w:ins w:id="93" w:author="Miller,  Dr. Harvey J." w:date="2019-10-09T14:23:00Z">
        <w:r>
          <w:rPr>
            <w:rFonts w:ascii="Times New Roman" w:eastAsia="Yu Mincho" w:hAnsi="Times New Roman" w:cs="Times New Roman"/>
            <w:sz w:val="24"/>
            <w:szCs w:val="24"/>
            <w:lang w:eastAsia="ja-JP"/>
          </w:rPr>
          <w:t xml:space="preserve">operations and customer relations rather </w:t>
        </w:r>
      </w:ins>
      <w:ins w:id="94" w:author="Miller,  Dr. Harvey J." w:date="2019-10-09T14:24:00Z">
        <w:r>
          <w:rPr>
            <w:rFonts w:ascii="Times New Roman" w:eastAsia="Yu Mincho" w:hAnsi="Times New Roman" w:cs="Times New Roman"/>
            <w:sz w:val="24"/>
            <w:szCs w:val="24"/>
            <w:lang w:eastAsia="ja-JP"/>
          </w:rPr>
          <w:t>than scientific research</w:t>
        </w:r>
      </w:ins>
      <w:r w:rsidR="00F851B8">
        <w:rPr>
          <w:rFonts w:ascii="Times New Roman" w:eastAsia="Yu Mincho" w:hAnsi="Times New Roman" w:cs="Times New Roman"/>
          <w:sz w:val="24"/>
          <w:szCs w:val="24"/>
          <w:lang w:eastAsia="ja-JP"/>
        </w:rPr>
        <w:t xml:space="preserve">. </w:t>
      </w:r>
      <w:ins w:id="95" w:author="Miller,  Dr. Harvey J." w:date="2019-10-09T14:05:00Z">
        <w:r w:rsidR="00401E13" w:rsidRPr="00401E13">
          <w:rPr>
            <w:rFonts w:ascii="Times New Roman" w:eastAsia="Yu Mincho" w:hAnsi="Times New Roman" w:cs="Times New Roman"/>
            <w:sz w:val="24"/>
            <w:szCs w:val="24"/>
            <w:lang w:eastAsia="ja-JP"/>
          </w:rPr>
          <w:t>The widespread application of</w:t>
        </w:r>
      </w:ins>
      <w:ins w:id="96" w:author="Miller,  Dr. Harvey J." w:date="2019-10-09T14:24:00Z">
        <w:r>
          <w:rPr>
            <w:rFonts w:ascii="Times New Roman" w:eastAsia="Yu Mincho" w:hAnsi="Times New Roman" w:cs="Times New Roman"/>
            <w:sz w:val="24"/>
            <w:szCs w:val="24"/>
            <w:lang w:eastAsia="ja-JP"/>
          </w:rPr>
          <w:t xml:space="preserve"> new data capture</w:t>
        </w:r>
      </w:ins>
      <w:ins w:id="97" w:author="Miller,  Dr. Harvey J." w:date="2019-10-09T14:05:00Z">
        <w:r>
          <w:rPr>
            <w:rFonts w:ascii="Times New Roman" w:eastAsia="Yu Mincho" w:hAnsi="Times New Roman" w:cs="Times New Roman"/>
            <w:sz w:val="24"/>
            <w:szCs w:val="24"/>
            <w:lang w:eastAsia="ja-JP"/>
          </w:rPr>
          <w:t xml:space="preserve">, data storage, </w:t>
        </w:r>
        <w:r w:rsidR="00401E13" w:rsidRPr="00401E13">
          <w:rPr>
            <w:rFonts w:ascii="Times New Roman" w:eastAsia="Yu Mincho" w:hAnsi="Times New Roman" w:cs="Times New Roman"/>
            <w:sz w:val="24"/>
            <w:szCs w:val="24"/>
            <w:lang w:eastAsia="ja-JP"/>
          </w:rPr>
          <w:t>computational infrastructure and information and communication technologies (ICTs) provid</w:t>
        </w:r>
        <w:r w:rsidR="00401E13">
          <w:rPr>
            <w:rFonts w:ascii="Times New Roman" w:eastAsia="Yu Mincho" w:hAnsi="Times New Roman" w:cs="Times New Roman"/>
            <w:sz w:val="24"/>
            <w:szCs w:val="24"/>
            <w:lang w:eastAsia="ja-JP"/>
          </w:rPr>
          <w:t xml:space="preserve">e the technical support for what is often </w:t>
        </w:r>
      </w:ins>
      <w:ins w:id="98" w:author="Miller,  Dr. Harvey J." w:date="2019-10-09T14:08:00Z">
        <w:r w:rsidR="00401E13">
          <w:rPr>
            <w:rFonts w:ascii="Times New Roman" w:eastAsia="Yu Mincho" w:hAnsi="Times New Roman" w:cs="Times New Roman"/>
            <w:sz w:val="24"/>
            <w:szCs w:val="24"/>
            <w:lang w:eastAsia="ja-JP"/>
          </w:rPr>
          <w:t>labeled</w:t>
        </w:r>
      </w:ins>
      <w:ins w:id="99" w:author="Miller,  Dr. Harvey J." w:date="2019-10-09T14:05:00Z">
        <w:r w:rsidR="00401E13">
          <w:rPr>
            <w:rFonts w:ascii="Times New Roman" w:eastAsia="Yu Mincho" w:hAnsi="Times New Roman" w:cs="Times New Roman"/>
            <w:sz w:val="24"/>
            <w:szCs w:val="24"/>
            <w:lang w:eastAsia="ja-JP"/>
          </w:rPr>
          <w:t xml:space="preserve"> </w:t>
        </w:r>
        <w:r w:rsidR="00401E13" w:rsidRPr="00401E13">
          <w:rPr>
            <w:rFonts w:ascii="Times New Roman" w:eastAsia="Yu Mincho" w:hAnsi="Times New Roman" w:cs="Times New Roman"/>
            <w:i/>
            <w:sz w:val="24"/>
            <w:szCs w:val="24"/>
            <w:lang w:eastAsia="ja-JP"/>
            <w:rPrChange w:id="100" w:author="Miller,  Dr. Harvey J." w:date="2019-10-09T14:08:00Z">
              <w:rPr>
                <w:rFonts w:ascii="Times New Roman" w:eastAsia="Yu Mincho" w:hAnsi="Times New Roman" w:cs="Times New Roman"/>
                <w:sz w:val="24"/>
                <w:szCs w:val="24"/>
                <w:lang w:eastAsia="ja-JP"/>
              </w:rPr>
            </w:rPrChange>
          </w:rPr>
          <w:t>Big Data</w:t>
        </w:r>
        <w:r w:rsidR="00401E13" w:rsidRPr="00401E13">
          <w:rPr>
            <w:rFonts w:ascii="Times New Roman" w:eastAsia="Yu Mincho" w:hAnsi="Times New Roman" w:cs="Times New Roman"/>
            <w:sz w:val="24"/>
            <w:szCs w:val="24"/>
            <w:lang w:eastAsia="ja-JP"/>
          </w:rPr>
          <w:t xml:space="preserve"> (Hilbert, 2016). </w:t>
        </w:r>
        <w:r w:rsidR="00401E13">
          <w:rPr>
            <w:rFonts w:ascii="Times New Roman" w:eastAsia="Yu Mincho" w:hAnsi="Times New Roman" w:cs="Times New Roman"/>
            <w:sz w:val="24"/>
            <w:szCs w:val="24"/>
            <w:lang w:eastAsia="ja-JP"/>
          </w:rPr>
          <w:t xml:space="preserve"> </w:t>
        </w:r>
      </w:ins>
      <w:del w:id="101" w:author="Miller,  Dr. Harvey J." w:date="2019-10-09T14:08:00Z">
        <w:r w:rsidR="00F851B8" w:rsidDel="00401E13">
          <w:rPr>
            <w:rFonts w:ascii="Times New Roman" w:eastAsia="Yu Mincho" w:hAnsi="Times New Roman" w:cs="Times New Roman"/>
            <w:sz w:val="24"/>
            <w:szCs w:val="24"/>
            <w:lang w:eastAsia="ja-JP"/>
          </w:rPr>
          <w:delText xml:space="preserve">The emergence of </w:delText>
        </w:r>
        <w:r w:rsidR="00F851B8" w:rsidRPr="0064001C" w:rsidDel="00401E13">
          <w:rPr>
            <w:rFonts w:ascii="Times New Roman" w:eastAsia="Yu Mincho" w:hAnsi="Times New Roman" w:cs="Times New Roman"/>
            <w:i/>
            <w:sz w:val="24"/>
            <w:szCs w:val="24"/>
            <w:lang w:eastAsia="ja-JP"/>
          </w:rPr>
          <w:delText>Big Data</w:delText>
        </w:r>
        <w:r w:rsidR="00F851B8" w:rsidDel="00401E13">
          <w:rPr>
            <w:rFonts w:ascii="Times New Roman" w:eastAsia="Yu Mincho" w:hAnsi="Times New Roman" w:cs="Times New Roman"/>
            <w:sz w:val="24"/>
            <w:szCs w:val="24"/>
            <w:lang w:eastAsia="ja-JP"/>
          </w:rPr>
          <w:delText xml:space="preserve"> and </w:delText>
        </w:r>
        <w:r w:rsidR="00844950" w:rsidDel="00401E13">
          <w:rPr>
            <w:rFonts w:ascii="Times New Roman" w:eastAsia="Yu Mincho" w:hAnsi="Times New Roman" w:cs="Times New Roman"/>
            <w:sz w:val="24"/>
            <w:szCs w:val="24"/>
            <w:lang w:eastAsia="ja-JP"/>
          </w:rPr>
          <w:delText xml:space="preserve">corresponding data-driven methods </w:delText>
        </w:r>
      </w:del>
      <w:del w:id="102" w:author="Miller,  Dr. Harvey J." w:date="2019-10-09T14:05:00Z">
        <w:r w:rsidR="00844950" w:rsidDel="00401E13">
          <w:rPr>
            <w:rFonts w:ascii="Times New Roman" w:eastAsia="Yu Mincho" w:hAnsi="Times New Roman" w:cs="Times New Roman"/>
            <w:sz w:val="24"/>
            <w:szCs w:val="24"/>
            <w:lang w:eastAsia="ja-JP"/>
          </w:rPr>
          <w:delText xml:space="preserve">show a </w:delText>
        </w:r>
      </w:del>
      <w:del w:id="103" w:author="Miller,  Dr. Harvey J." w:date="2019-10-09T14:08:00Z">
        <w:r w:rsidR="00844950" w:rsidDel="00401E13">
          <w:rPr>
            <w:rFonts w:ascii="Times New Roman" w:eastAsia="Yu Mincho" w:hAnsi="Times New Roman" w:cs="Times New Roman"/>
            <w:sz w:val="24"/>
            <w:szCs w:val="24"/>
            <w:lang w:eastAsia="ja-JP"/>
          </w:rPr>
          <w:delText xml:space="preserve">new way to </w:delText>
        </w:r>
        <w:r w:rsidR="00637433" w:rsidDel="00401E13">
          <w:rPr>
            <w:rFonts w:ascii="Times New Roman" w:eastAsia="Yu Mincho" w:hAnsi="Times New Roman" w:cs="Times New Roman"/>
            <w:sz w:val="24"/>
            <w:szCs w:val="24"/>
            <w:lang w:eastAsia="ja-JP"/>
          </w:rPr>
          <w:delText>overcome</w:delText>
        </w:r>
        <w:r w:rsidR="00844950" w:rsidDel="00401E13">
          <w:rPr>
            <w:rFonts w:ascii="Times New Roman" w:eastAsia="Yu Mincho" w:hAnsi="Times New Roman" w:cs="Times New Roman"/>
            <w:sz w:val="24"/>
            <w:szCs w:val="24"/>
            <w:lang w:eastAsia="ja-JP"/>
          </w:rPr>
          <w:delText xml:space="preserve"> the </w:delText>
        </w:r>
      </w:del>
      <w:del w:id="104" w:author="Miller,  Dr. Harvey J." w:date="2019-10-09T14:05:00Z">
        <w:r w:rsidR="00844950" w:rsidDel="00401E13">
          <w:rPr>
            <w:rFonts w:ascii="Times New Roman" w:eastAsia="Yu Mincho" w:hAnsi="Times New Roman" w:cs="Times New Roman"/>
            <w:sz w:val="24"/>
            <w:szCs w:val="24"/>
            <w:lang w:eastAsia="ja-JP"/>
          </w:rPr>
          <w:delText xml:space="preserve">existing flaws </w:delText>
        </w:r>
      </w:del>
      <w:del w:id="105" w:author="Miller,  Dr. Harvey J." w:date="2019-10-09T14:08:00Z">
        <w:r w:rsidR="00844950" w:rsidDel="00401E13">
          <w:rPr>
            <w:rFonts w:ascii="Times New Roman" w:eastAsia="Yu Mincho" w:hAnsi="Times New Roman" w:cs="Times New Roman"/>
            <w:sz w:val="24"/>
            <w:szCs w:val="24"/>
            <w:lang w:eastAsia="ja-JP"/>
          </w:rPr>
          <w:delText>of traditional data.</w:delText>
        </w:r>
        <w:r w:rsidR="00612C75" w:rsidDel="00401E13">
          <w:rPr>
            <w:rFonts w:ascii="Times New Roman" w:eastAsia="Yu Mincho" w:hAnsi="Times New Roman" w:cs="Times New Roman"/>
            <w:sz w:val="24"/>
            <w:szCs w:val="24"/>
            <w:lang w:eastAsia="ja-JP"/>
          </w:rPr>
          <w:delText xml:space="preserve"> </w:delText>
        </w:r>
      </w:del>
      <w:r w:rsidR="009E2D3B">
        <w:rPr>
          <w:rFonts w:ascii="Times New Roman" w:hAnsi="Times New Roman" w:cs="Times New Roman"/>
          <w:sz w:val="24"/>
          <w:szCs w:val="24"/>
        </w:rPr>
        <w:t xml:space="preserve">The definition of </w:t>
      </w:r>
      <w:r w:rsidR="009E2D3B" w:rsidRPr="0064001C">
        <w:rPr>
          <w:rFonts w:ascii="Times New Roman" w:hAnsi="Times New Roman" w:cs="Times New Roman"/>
          <w:iCs/>
          <w:sz w:val="24"/>
          <w:szCs w:val="24"/>
        </w:rPr>
        <w:t>Big Data</w:t>
      </w:r>
      <w:r w:rsidR="009E2D3B">
        <w:rPr>
          <w:rFonts w:ascii="Times New Roman" w:hAnsi="Times New Roman" w:cs="Times New Roman"/>
          <w:sz w:val="24"/>
          <w:szCs w:val="24"/>
        </w:rPr>
        <w:t xml:space="preserve"> is diverse</w:t>
      </w:r>
      <w:ins w:id="106" w:author="Miller,  Dr. Harvey J." w:date="2019-10-09T14:04:00Z">
        <w:r w:rsidR="00401E13">
          <w:rPr>
            <w:rFonts w:ascii="Times New Roman" w:hAnsi="Times New Roman" w:cs="Times New Roman"/>
            <w:sz w:val="24"/>
            <w:szCs w:val="24"/>
          </w:rPr>
          <w:t xml:space="preserve">; a </w:t>
        </w:r>
      </w:ins>
      <w:del w:id="107" w:author="Miller,  Dr. Harvey J." w:date="2019-10-09T14:04:00Z">
        <w:r w:rsidR="009E2D3B" w:rsidDel="00401E13">
          <w:rPr>
            <w:rFonts w:ascii="Times New Roman" w:hAnsi="Times New Roman" w:cs="Times New Roman"/>
            <w:sz w:val="24"/>
            <w:szCs w:val="24"/>
          </w:rPr>
          <w:delText xml:space="preserve"> under different circumstances. A </w:delText>
        </w:r>
      </w:del>
      <w:ins w:id="108" w:author="Miller,  Dr. Harvey J." w:date="2019-10-09T14:12:00Z">
        <w:r w:rsidR="00140D83">
          <w:rPr>
            <w:rFonts w:ascii="Times New Roman" w:hAnsi="Times New Roman" w:cs="Times New Roman"/>
            <w:sz w:val="24"/>
            <w:szCs w:val="24"/>
          </w:rPr>
          <w:t>common</w:t>
        </w:r>
      </w:ins>
      <w:ins w:id="109" w:author="Miller,  Dr. Harvey J." w:date="2019-10-09T14:14:00Z">
        <w:r w:rsidR="00140D83">
          <w:rPr>
            <w:rFonts w:ascii="Times New Roman" w:hAnsi="Times New Roman" w:cs="Times New Roman"/>
            <w:sz w:val="24"/>
            <w:szCs w:val="24"/>
          </w:rPr>
          <w:t>ly accepted</w:t>
        </w:r>
      </w:ins>
      <w:ins w:id="110" w:author="Miller,  Dr. Harvey J." w:date="2019-10-09T14:12:00Z">
        <w:r w:rsidR="00140D83">
          <w:rPr>
            <w:rFonts w:ascii="Times New Roman" w:hAnsi="Times New Roman" w:cs="Times New Roman"/>
            <w:sz w:val="24"/>
            <w:szCs w:val="24"/>
          </w:rPr>
          <w:t xml:space="preserve"> </w:t>
        </w:r>
      </w:ins>
      <w:del w:id="111" w:author="Miller,  Dr. Harvey J." w:date="2019-10-09T14:12:00Z">
        <w:r w:rsidR="009E2D3B" w:rsidDel="00140D83">
          <w:rPr>
            <w:rFonts w:ascii="Times New Roman" w:hAnsi="Times New Roman" w:cs="Times New Roman"/>
            <w:sz w:val="24"/>
            <w:szCs w:val="24"/>
          </w:rPr>
          <w:delText xml:space="preserve">universally accepted </w:delText>
        </w:r>
      </w:del>
      <w:r w:rsidR="009E2D3B">
        <w:rPr>
          <w:rFonts w:ascii="Times New Roman" w:hAnsi="Times New Roman" w:cs="Times New Roman"/>
          <w:sz w:val="24"/>
          <w:szCs w:val="24"/>
        </w:rPr>
        <w:t xml:space="preserve">definition </w:t>
      </w:r>
      <w:ins w:id="112" w:author="Miller,  Dr. Harvey J." w:date="2019-10-09T14:12:00Z">
        <w:r w:rsidR="00140D83">
          <w:rPr>
            <w:rFonts w:ascii="Times New Roman" w:hAnsi="Times New Roman" w:cs="Times New Roman"/>
            <w:sz w:val="24"/>
            <w:szCs w:val="24"/>
          </w:rPr>
          <w:t>encompasses the</w:t>
        </w:r>
      </w:ins>
      <w:del w:id="113" w:author="Miller,  Dr. Harvey J." w:date="2019-10-09T14:12:00Z">
        <w:r w:rsidR="009E2D3B" w:rsidDel="00140D83">
          <w:rPr>
            <w:rFonts w:ascii="Times New Roman" w:hAnsi="Times New Roman" w:cs="Times New Roman"/>
            <w:sz w:val="24"/>
            <w:szCs w:val="24"/>
          </w:rPr>
          <w:delText>can be generally categorized as</w:delText>
        </w:r>
      </w:del>
      <w:r w:rsidR="009E2D3B">
        <w:rPr>
          <w:rFonts w:ascii="Times New Roman" w:hAnsi="Times New Roman" w:cs="Times New Roman"/>
          <w:sz w:val="24"/>
          <w:szCs w:val="24"/>
        </w:rPr>
        <w:t xml:space="preserve"> “</w:t>
      </w:r>
      <w:r w:rsidR="00391233">
        <w:rPr>
          <w:rFonts w:ascii="Times New Roman" w:hAnsi="Times New Roman" w:cs="Times New Roman"/>
          <w:sz w:val="24"/>
          <w:szCs w:val="24"/>
        </w:rPr>
        <w:t xml:space="preserve">three </w:t>
      </w:r>
      <w:r w:rsidR="009E2D3B">
        <w:rPr>
          <w:rFonts w:ascii="Times New Roman" w:hAnsi="Times New Roman" w:cs="Times New Roman"/>
          <w:sz w:val="24"/>
          <w:szCs w:val="24"/>
        </w:rPr>
        <w:t>V</w:t>
      </w:r>
      <w:r w:rsidR="00391233">
        <w:rPr>
          <w:rFonts w:ascii="Times New Roman" w:hAnsi="Times New Roman" w:cs="Times New Roman"/>
          <w:sz w:val="24"/>
          <w:szCs w:val="24"/>
        </w:rPr>
        <w:t>s</w:t>
      </w:r>
      <w:r w:rsidR="009E2D3B">
        <w:rPr>
          <w:rFonts w:ascii="Times New Roman" w:hAnsi="Times New Roman" w:cs="Times New Roman"/>
          <w:sz w:val="24"/>
          <w:szCs w:val="24"/>
        </w:rPr>
        <w:t>”: large volum</w:t>
      </w:r>
      <w:r w:rsidR="00391233">
        <w:rPr>
          <w:rFonts w:ascii="Times New Roman" w:hAnsi="Times New Roman" w:cs="Times New Roman"/>
          <w:sz w:val="24"/>
          <w:szCs w:val="24"/>
        </w:rPr>
        <w:t xml:space="preserve">e, high variety, fast velocity </w:t>
      </w:r>
      <w:r w:rsidR="009E2D3B">
        <w:rPr>
          <w:rFonts w:ascii="Times New Roman" w:hAnsi="Times New Roman" w:cs="Times New Roman"/>
          <w:sz w:val="24"/>
          <w:szCs w:val="24"/>
        </w:rPr>
        <w:fldChar w:fldCharType="begin" w:fldLock="1"/>
      </w:r>
      <w:r w:rsidR="009E2D3B">
        <w:rPr>
          <w:rFonts w:ascii="Times New Roman" w:hAnsi="Times New Roman" w:cs="Times New Roman"/>
          <w:sz w:val="24"/>
          <w:szCs w:val="24"/>
        </w:rPr>
        <w:instrText>ADDIN CSL_CITATION {"citationItems":[{"id":"ITEM-1","itemData":{"ISBN":"1479984000","author":[{"dropping-particle":"Ben","family":"Ayed","given":"Abdelkarim","non-dropping-particle":"","parse-names":false,"suffix":""},{"dropping-particle":"Ben","family":"Halima","given":"Mohamed","non-dropping-particle":"","parse-names":false,"suffix":""},{"dropping-particle":"","family":"Alimi","given":"Adel M","non-dropping-particle":"","parse-names":false,"suffix":""}],"container-title":"2015 4th International Conference on Advanced Logistics and Transport (ICALT)","id":"ITEM-1","issued":{"date-parts":[["2015"]]},"page":"311-316","publisher":"IEEE","title":"Big data analytics for logistics and transportation","type":"paper-conference"},"uris":["http://www.mendeley.com/documents/?uuid=adc3ea7a-4466-4ce4-8fde-4ae07ebd8e9d"]},{"id":"ITEM-2","itemData":{"ISSN":"1383-469X","author":[{"dropping-particle":"","family":"Chen","given":"Min","non-dropping-particle":"","parse-names":false,"suffix":""},{"dropping-particle":"","family":"Mao","given":"Shiwen","non-dropping-particle":"","parse-names":false,"suffix":""},{"dropping-particle":"","family":"Liu","given":"Yunhao","non-dropping-particle":"","parse-names":false,"suffix":""}],"container-title":"Mobile networks and applications","id":"ITEM-2","issue":"2","issued":{"date-parts":[["2014"]]},"page":"171-209","publisher":"Springer","title":"Big data: A survey","type":"article-journal","volume":"19"},"uris":["http://www.mendeley.com/documents/?uuid=c450eaac-31ab-4b0e-9726-0ad93d9414e9"]}],"mendeley":{"formattedCitation":"(Ayed, Halima, &amp; Alimi, 2015; Chen, Mao, &amp; Liu, 2014)","plainTextFormattedCitation":"(Ayed, Halima, &amp; Alimi, 2015; Chen, Mao, &amp; Liu, 2014)","previouslyFormattedCitation":"(Ayed, Halima, &amp; Alimi, 2015; Chen, Mao, &amp; Liu, 2014)"},"properties":{"noteIndex":0},"schema":"https://github.com/citation-style-language/schema/raw/master/csl-citation.json"}</w:instrText>
      </w:r>
      <w:r w:rsidR="009E2D3B">
        <w:rPr>
          <w:rFonts w:ascii="Times New Roman" w:hAnsi="Times New Roman" w:cs="Times New Roman"/>
          <w:sz w:val="24"/>
          <w:szCs w:val="24"/>
        </w:rPr>
        <w:fldChar w:fldCharType="separate"/>
      </w:r>
      <w:r w:rsidR="009E2D3B" w:rsidRPr="00726CA2">
        <w:rPr>
          <w:rFonts w:ascii="Times New Roman" w:hAnsi="Times New Roman" w:cs="Times New Roman"/>
          <w:noProof/>
          <w:sz w:val="24"/>
          <w:szCs w:val="24"/>
        </w:rPr>
        <w:t>(Ayed, Halima, &amp; Alimi, 2015; Chen, Mao, &amp; Liu, 2014)</w:t>
      </w:r>
      <w:r w:rsidR="009E2D3B">
        <w:rPr>
          <w:rFonts w:ascii="Times New Roman" w:hAnsi="Times New Roman" w:cs="Times New Roman"/>
          <w:sz w:val="24"/>
          <w:szCs w:val="24"/>
        </w:rPr>
        <w:fldChar w:fldCharType="end"/>
      </w:r>
      <w:r w:rsidR="00391233">
        <w:rPr>
          <w:rFonts w:ascii="Times New Roman" w:hAnsi="Times New Roman" w:cs="Times New Roman"/>
          <w:sz w:val="24"/>
          <w:szCs w:val="24"/>
        </w:rPr>
        <w:t>.</w:t>
      </w:r>
      <w:ins w:id="114" w:author="Liu, Luyu" w:date="2019-10-09T19:17:00Z">
        <w:r w:rsidR="004704CE">
          <w:rPr>
            <w:rFonts w:ascii="Times New Roman" w:hAnsi="Times New Roman" w:cs="Times New Roman"/>
            <w:sz w:val="24"/>
            <w:szCs w:val="24"/>
          </w:rPr>
          <w:t xml:space="preserve">   </w:t>
        </w:r>
      </w:ins>
      <w:del w:id="115" w:author="Liu, Luyu" w:date="2019-10-09T19:17:00Z">
        <w:r w:rsidR="00391233" w:rsidDel="004704CE">
          <w:rPr>
            <w:rFonts w:ascii="Times New Roman" w:hAnsi="Times New Roman" w:cs="Times New Roman"/>
            <w:sz w:val="24"/>
            <w:szCs w:val="24"/>
          </w:rPr>
          <w:delText xml:space="preserve"> </w:delText>
        </w:r>
      </w:del>
      <w:ins w:id="116" w:author="Miller,  Dr. Harvey J." w:date="2019-10-09T14:09:00Z">
        <w:del w:id="117" w:author="Liu, Luyu" w:date="2019-10-09T19:17:00Z">
          <w:r w:rsidR="00401E13" w:rsidDel="004704CE">
            <w:rPr>
              <w:rFonts w:ascii="Times New Roman" w:hAnsi="Times New Roman" w:cs="Times New Roman"/>
              <w:sz w:val="24"/>
              <w:szCs w:val="24"/>
            </w:rPr>
            <w:delText xml:space="preserve">  </w:delText>
          </w:r>
        </w:del>
        <w:r w:rsidR="00401E13">
          <w:rPr>
            <w:rFonts w:ascii="Times New Roman" w:hAnsi="Times New Roman" w:cs="Times New Roman"/>
            <w:sz w:val="24"/>
            <w:szCs w:val="24"/>
          </w:rPr>
          <w:t xml:space="preserve">However, </w:t>
        </w:r>
        <w:r w:rsidR="00140D83">
          <w:rPr>
            <w:rFonts w:ascii="Times New Roman" w:hAnsi="Times New Roman" w:cs="Times New Roman"/>
            <w:sz w:val="24"/>
            <w:szCs w:val="24"/>
          </w:rPr>
          <w:t xml:space="preserve">as </w:t>
        </w:r>
      </w:ins>
      <w:ins w:id="118" w:author="Liu, Luyu" w:date="2019-10-09T19:17:00Z">
        <w:r w:rsidR="004704CE">
          <w:rPr>
            <w:rFonts w:ascii="Times New Roman" w:hAnsi="Times New Roman" w:cs="Times New Roman"/>
            <w:sz w:val="24"/>
            <w:szCs w:val="24"/>
          </w:rPr>
          <w:fldChar w:fldCharType="begin" w:fldLock="1"/>
        </w:r>
      </w:ins>
      <w:ins w:id="119" w:author="Liu, Luyu" w:date="2019-10-09T19:18:00Z">
        <w:r w:rsidR="004704CE">
          <w:rPr>
            <w:rFonts w:ascii="Times New Roman" w:hAnsi="Times New Roman" w:cs="Times New Roman"/>
            <w:sz w:val="24"/>
            <w:szCs w:val="24"/>
          </w:rPr>
          <w:instrText>ADDIN CSL_CITATION {"citationItems":[{"id":"ITEM-1","itemData":{"ISSN":"0343-2521","author":[{"dropping-particle":"","family":"Miller","given":"Harvey J","non-dropping-particle":"","parse-names":false,"suffix":""},{"dropping-particle":"","family":"Goodchild","given":"Michael F","non-dropping-particle":"","parse-names":false,"suffix":""}],"container-title":"GeoJournal","id":"ITEM-1","issue":"4","issued":{"date-parts":[["2015"]]},"page":"449-461","publisher":"Springer","title":"Data-driven geography","type":"article-journal","volume":"80"},"uris":["http://www.mendeley.com/documents/?uuid=32cda559-fdee-4cc2-bb92-65a581e8c85f"]}],"mendeley":{"formattedCitation":"(Miller &amp; Goodchild, 2015)","manualFormatting":"Miller &amp; Goodchild (2015)","plainTextFormattedCitation":"(Miller &amp; Goodchild, 2015)","previouslyFormattedCitation":"(Miller &amp; Goodchild, 2015)"},"properties":{"noteIndex":0},"schema":"https://github.com/citation-style-language/schema/raw/master/csl-citation.json"}</w:instrText>
        </w:r>
      </w:ins>
      <w:del w:id="120" w:author="Liu, Luyu" w:date="2019-10-09T19:18:00Z">
        <w:r w:rsidR="004704CE" w:rsidDel="004704CE">
          <w:rPr>
            <w:rFonts w:ascii="Times New Roman" w:hAnsi="Times New Roman" w:cs="Times New Roman"/>
            <w:sz w:val="24"/>
            <w:szCs w:val="24"/>
          </w:rPr>
          <w:delInstrText>ADDIN CSL_CITATION {"citationItems":[{"id":"ITEM-1","itemData":{"ISSN":"0343-2521","author":[{"dropping-particle":"","family":"Miller","given":"Harvey J","non-dropping-particle":"","parse-names":false,"suffix":""},{"dropping-particle":"","family":"Goodchild","given":"Michael F","non-dropping-particle":"","parse-names":false,"suffix":""}],"container-title":"GeoJournal","id":"ITEM-1","issue":"4","issued":{"date-parts":[["2015"]]},"page":"449-461","publisher":"Springer","title":"Data-driven geography","type":"article-journal","volume":"80"},"uris":["http://www.mendeley.com/documents/?uuid=32cda559-fdee-4cc2-bb92-65a581e8c85f"]}],"mendeley":{"formattedCitation":"(Miller &amp; Goodchild, 2015)","plainTextFormattedCitation":"(Miller &amp; Goodchild, 2015)","previouslyFormattedCitation":"(Miller &amp; Goodchild, 2015)"},"properties":{"noteIndex":0},"schema":"https://github.com/citation-style-language/schema/raw/master/csl-citation.json"}</w:delInstrText>
        </w:r>
      </w:del>
      <w:r w:rsidR="004704CE">
        <w:rPr>
          <w:rFonts w:ascii="Times New Roman" w:hAnsi="Times New Roman" w:cs="Times New Roman"/>
          <w:sz w:val="24"/>
          <w:szCs w:val="24"/>
        </w:rPr>
        <w:fldChar w:fldCharType="separate"/>
      </w:r>
      <w:del w:id="121" w:author="Liu, Luyu" w:date="2019-10-09T19:18:00Z">
        <w:r w:rsidR="004704CE" w:rsidRPr="004704CE" w:rsidDel="004704CE">
          <w:rPr>
            <w:rFonts w:ascii="Times New Roman" w:hAnsi="Times New Roman" w:cs="Times New Roman"/>
            <w:noProof/>
            <w:sz w:val="24"/>
            <w:szCs w:val="24"/>
          </w:rPr>
          <w:delText>(</w:delText>
        </w:r>
      </w:del>
      <w:r w:rsidR="004704CE" w:rsidRPr="004704CE">
        <w:rPr>
          <w:rFonts w:ascii="Times New Roman" w:hAnsi="Times New Roman" w:cs="Times New Roman"/>
          <w:noProof/>
          <w:sz w:val="24"/>
          <w:szCs w:val="24"/>
        </w:rPr>
        <w:t>Miller &amp; Goodchild</w:t>
      </w:r>
      <w:del w:id="122" w:author="Liu, Luyu" w:date="2019-10-09T19:18:00Z">
        <w:r w:rsidR="004704CE" w:rsidRPr="004704CE" w:rsidDel="004704CE">
          <w:rPr>
            <w:rFonts w:ascii="Times New Roman" w:hAnsi="Times New Roman" w:cs="Times New Roman"/>
            <w:noProof/>
            <w:sz w:val="24"/>
            <w:szCs w:val="24"/>
          </w:rPr>
          <w:delText xml:space="preserve">, </w:delText>
        </w:r>
      </w:del>
      <w:ins w:id="123" w:author="Liu, Luyu" w:date="2019-10-09T19:18:00Z">
        <w:r w:rsidR="004704CE">
          <w:rPr>
            <w:rFonts w:ascii="Times New Roman" w:hAnsi="Times New Roman" w:cs="Times New Roman"/>
            <w:noProof/>
            <w:sz w:val="24"/>
            <w:szCs w:val="24"/>
          </w:rPr>
          <w:t xml:space="preserve"> (</w:t>
        </w:r>
      </w:ins>
      <w:r w:rsidR="004704CE" w:rsidRPr="004704CE">
        <w:rPr>
          <w:rFonts w:ascii="Times New Roman" w:hAnsi="Times New Roman" w:cs="Times New Roman"/>
          <w:noProof/>
          <w:sz w:val="24"/>
          <w:szCs w:val="24"/>
        </w:rPr>
        <w:t>2015)</w:t>
      </w:r>
      <w:ins w:id="124" w:author="Liu, Luyu" w:date="2019-10-09T19:17:00Z">
        <w:r w:rsidR="004704CE">
          <w:rPr>
            <w:rFonts w:ascii="Times New Roman" w:hAnsi="Times New Roman" w:cs="Times New Roman"/>
            <w:sz w:val="24"/>
            <w:szCs w:val="24"/>
          </w:rPr>
          <w:fldChar w:fldCharType="end"/>
        </w:r>
      </w:ins>
      <w:ins w:id="125" w:author="Miller,  Dr. Harvey J." w:date="2019-10-09T14:09:00Z">
        <w:del w:id="126" w:author="Liu, Luyu" w:date="2019-10-09T19:18:00Z">
          <w:r w:rsidR="00140D83" w:rsidDel="004704CE">
            <w:rPr>
              <w:rFonts w:ascii="Times New Roman" w:hAnsi="Times New Roman" w:cs="Times New Roman"/>
              <w:sz w:val="24"/>
              <w:szCs w:val="24"/>
            </w:rPr>
            <w:delText>Miller and Goodchild (2015)</w:delText>
          </w:r>
        </w:del>
        <w:r w:rsidR="00140D83">
          <w:rPr>
            <w:rFonts w:ascii="Times New Roman" w:hAnsi="Times New Roman" w:cs="Times New Roman"/>
            <w:sz w:val="24"/>
            <w:szCs w:val="24"/>
          </w:rPr>
          <w:t xml:space="preserve"> argue, in </w:t>
        </w:r>
      </w:ins>
      <w:ins w:id="127" w:author="Miller,  Dr. Harvey J." w:date="2019-10-09T14:15:00Z">
        <w:r w:rsidR="00140D83">
          <w:rPr>
            <w:rFonts w:ascii="Times New Roman" w:hAnsi="Times New Roman" w:cs="Times New Roman"/>
            <w:sz w:val="24"/>
            <w:szCs w:val="24"/>
          </w:rPr>
          <w:t xml:space="preserve">many </w:t>
        </w:r>
      </w:ins>
      <w:ins w:id="128" w:author="Miller,  Dr. Harvey J." w:date="2019-10-09T14:09:00Z">
        <w:r w:rsidR="00140D83">
          <w:rPr>
            <w:rFonts w:ascii="Times New Roman" w:hAnsi="Times New Roman" w:cs="Times New Roman"/>
            <w:sz w:val="24"/>
            <w:szCs w:val="24"/>
          </w:rPr>
          <w:t>applications</w:t>
        </w:r>
      </w:ins>
      <w:ins w:id="129" w:author="Miller,  Dr. Harvey J." w:date="2019-10-09T14:15:00Z">
        <w:r w:rsidR="00140D83">
          <w:rPr>
            <w:rFonts w:ascii="Times New Roman" w:hAnsi="Times New Roman" w:cs="Times New Roman"/>
            <w:sz w:val="24"/>
            <w:szCs w:val="24"/>
          </w:rPr>
          <w:t>, especially in urban science,</w:t>
        </w:r>
      </w:ins>
      <w:ins w:id="130" w:author="Miller,  Dr. Harvey J." w:date="2019-10-09T14:10:00Z">
        <w:r w:rsidR="00140D83">
          <w:rPr>
            <w:rFonts w:ascii="Times New Roman" w:hAnsi="Times New Roman" w:cs="Times New Roman"/>
            <w:sz w:val="24"/>
            <w:szCs w:val="24"/>
          </w:rPr>
          <w:t xml:space="preserve"> the unique and valuable </w:t>
        </w:r>
      </w:ins>
      <w:ins w:id="131" w:author="Miller,  Dr. Harvey J." w:date="2019-10-09T14:11:00Z">
        <w:r w:rsidR="00140D83">
          <w:rPr>
            <w:rFonts w:ascii="Times New Roman" w:hAnsi="Times New Roman" w:cs="Times New Roman"/>
            <w:sz w:val="24"/>
            <w:szCs w:val="24"/>
          </w:rPr>
          <w:t xml:space="preserve">characteristic </w:t>
        </w:r>
      </w:ins>
      <w:ins w:id="132" w:author="Miller,  Dr. Harvey J." w:date="2019-10-09T14:12:00Z">
        <w:r w:rsidR="00140D83">
          <w:rPr>
            <w:rFonts w:ascii="Times New Roman" w:hAnsi="Times New Roman" w:cs="Times New Roman"/>
            <w:sz w:val="24"/>
            <w:szCs w:val="24"/>
          </w:rPr>
          <w:t>of Big Data is</w:t>
        </w:r>
      </w:ins>
      <w:ins w:id="133" w:author="Miller,  Dr. Harvey J." w:date="2019-10-09T14:16:00Z">
        <w:r w:rsidR="00140D83">
          <w:rPr>
            <w:rFonts w:ascii="Times New Roman" w:hAnsi="Times New Roman" w:cs="Times New Roman"/>
            <w:sz w:val="24"/>
            <w:szCs w:val="24"/>
          </w:rPr>
          <w:t xml:space="preserve"> ubiquity: its widespread coverage and availability, often as a byproduct </w:t>
        </w:r>
      </w:ins>
      <w:ins w:id="134" w:author="Miller,  Dr. Harvey J." w:date="2019-10-09T14:17:00Z">
        <w:r w:rsidR="00140D83">
          <w:rPr>
            <w:rFonts w:ascii="Times New Roman" w:hAnsi="Times New Roman" w:cs="Times New Roman"/>
            <w:sz w:val="24"/>
            <w:szCs w:val="24"/>
          </w:rPr>
          <w:t>of digitally-enable operations and activities.</w:t>
        </w:r>
      </w:ins>
      <w:ins w:id="135" w:author="Miller,  Dr. Harvey J." w:date="2019-10-09T14:12:00Z">
        <w:r w:rsidR="00140D83">
          <w:rPr>
            <w:rFonts w:ascii="Times New Roman" w:hAnsi="Times New Roman" w:cs="Times New Roman"/>
            <w:sz w:val="24"/>
            <w:szCs w:val="24"/>
          </w:rPr>
          <w:t xml:space="preserve"> </w:t>
        </w:r>
      </w:ins>
      <w:ins w:id="136" w:author="Miller,  Dr. Harvey J." w:date="2019-10-09T14:10:00Z">
        <w:r w:rsidR="00140D83">
          <w:rPr>
            <w:rFonts w:ascii="Times New Roman" w:hAnsi="Times New Roman" w:cs="Times New Roman"/>
            <w:sz w:val="24"/>
            <w:szCs w:val="24"/>
          </w:rPr>
          <w:t xml:space="preserve"> </w:t>
        </w:r>
      </w:ins>
      <w:del w:id="137" w:author="Miller,  Dr. Harvey J." w:date="2019-10-09T14:04:00Z">
        <w:r w:rsidR="00391233" w:rsidDel="00401E13">
          <w:rPr>
            <w:rFonts w:ascii="Times New Roman" w:hAnsi="Times New Roman" w:cs="Times New Roman"/>
            <w:sz w:val="24"/>
            <w:szCs w:val="24"/>
          </w:rPr>
          <w:delText xml:space="preserve">The widespread application of advanced transmission, data storage, and </w:delText>
        </w:r>
        <w:r w:rsidR="00391233" w:rsidDel="00401E13">
          <w:rPr>
            <w:rFonts w:ascii="Times New Roman" w:hAnsi="Times New Roman" w:cs="Times New Roman" w:hint="eastAsia"/>
            <w:sz w:val="24"/>
            <w:szCs w:val="24"/>
          </w:rPr>
          <w:delText>com</w:delText>
        </w:r>
        <w:r w:rsidR="00391233" w:rsidDel="00401E13">
          <w:rPr>
            <w:rFonts w:ascii="Times New Roman" w:hAnsi="Times New Roman" w:cs="Times New Roman"/>
            <w:sz w:val="24"/>
            <w:szCs w:val="24"/>
          </w:rPr>
          <w:delText>putation</w:delText>
        </w:r>
        <w:r w:rsidR="00F851B8" w:rsidDel="00401E13">
          <w:rPr>
            <w:rFonts w:ascii="Times New Roman" w:hAnsi="Times New Roman" w:cs="Times New Roman"/>
            <w:sz w:val="24"/>
            <w:szCs w:val="24"/>
          </w:rPr>
          <w:delText xml:space="preserve">al infrastructure </w:delText>
        </w:r>
        <w:r w:rsidR="00391233" w:rsidDel="00401E13">
          <w:rPr>
            <w:rFonts w:ascii="Times New Roman" w:hAnsi="Times New Roman" w:cs="Times New Roman"/>
            <w:sz w:val="24"/>
            <w:szCs w:val="24"/>
          </w:rPr>
          <w:delText xml:space="preserve">and rapid progress of information and communication technologies (ICTs) provide the technical support for the Big Data </w:delText>
        </w:r>
        <w:r w:rsidR="00391233" w:rsidDel="00401E13">
          <w:rPr>
            <w:rFonts w:ascii="Times New Roman" w:hAnsi="Times New Roman" w:cs="Times New Roman"/>
            <w:sz w:val="24"/>
            <w:szCs w:val="24"/>
          </w:rPr>
          <w:fldChar w:fldCharType="begin" w:fldLock="1"/>
        </w:r>
        <w:r w:rsidR="00391233" w:rsidRPr="004704CE" w:rsidDel="00401E13">
          <w:rPr>
            <w:rFonts w:ascii="Times New Roman" w:hAnsi="Times New Roman" w:cs="Times New Roman"/>
            <w:sz w:val="24"/>
            <w:szCs w:val="24"/>
            <w:rPrChange w:id="138" w:author="Liu, Luyu" w:date="2019-10-09T19:16:00Z">
              <w:rPr>
                <w:rFonts w:ascii="Times New Roman" w:hAnsi="Times New Roman" w:cs="Times New Roman"/>
                <w:sz w:val="24"/>
                <w:szCs w:val="24"/>
              </w:rPr>
            </w:rPrChange>
          </w:rPr>
          <w:delInstrText>ADDIN CSL_CITATION {"citationItems":[{"id":"ITEM-1","itemData":{"ISSN":"0950-6764","author":[{"dropping-particle":"","family":"Hilbert","given":"Martin","non-dropping-particle":"","parse-names":false,"suffix":""}],"container-title":"Development Policy Review","id":"ITEM-1","issue":"1","issued":{"date-parts":[["2016"]]},"page":"135-174","publisher":"Wiley Online Library","title":"Big data for development: A review of promises and challenges","type":"article-journal","volume":"34"},"uris":["http://www.mendeley.com/documents/?uuid=9a977428-4b82-43bb-8fb0-65fad1065ea8"]}],"mendeley":{"formattedCitation":"(Hilbert, 2016)","plainTextFormattedCitation":"(Hilbert, 2016)","previouslyFormattedCitation":"(Hilbert, 2016)"},"properties":{"noteIndex":0},"schema":"https://github.com/citation-style-language/schema/raw/master/csl-citation.json"}</w:delInstrText>
        </w:r>
        <w:r w:rsidR="00391233" w:rsidDel="00401E13">
          <w:rPr>
            <w:rFonts w:ascii="Times New Roman" w:hAnsi="Times New Roman" w:cs="Times New Roman"/>
            <w:sz w:val="24"/>
            <w:szCs w:val="24"/>
          </w:rPr>
          <w:fldChar w:fldCharType="separate"/>
        </w:r>
        <w:r w:rsidR="00391233" w:rsidRPr="00CA511B" w:rsidDel="00401E13">
          <w:rPr>
            <w:rFonts w:ascii="Times New Roman" w:hAnsi="Times New Roman" w:cs="Times New Roman"/>
            <w:noProof/>
            <w:sz w:val="24"/>
            <w:szCs w:val="24"/>
          </w:rPr>
          <w:delText>(Hilbert, 2016)</w:delText>
        </w:r>
        <w:r w:rsidR="00391233" w:rsidDel="00401E13">
          <w:rPr>
            <w:rFonts w:ascii="Times New Roman" w:hAnsi="Times New Roman" w:cs="Times New Roman"/>
            <w:sz w:val="24"/>
            <w:szCs w:val="24"/>
          </w:rPr>
          <w:fldChar w:fldCharType="end"/>
        </w:r>
        <w:r w:rsidR="00391233" w:rsidDel="00401E13">
          <w:rPr>
            <w:rFonts w:ascii="Times New Roman" w:hAnsi="Times New Roman" w:cs="Times New Roman"/>
            <w:sz w:val="24"/>
            <w:szCs w:val="24"/>
          </w:rPr>
          <w:delText xml:space="preserve">. </w:delText>
        </w:r>
      </w:del>
    </w:p>
    <w:p w14:paraId="6190BC0A" w14:textId="62A2FCF4" w:rsidR="00491109" w:rsidRDefault="00612C75" w:rsidP="00612C75">
      <w:pPr>
        <w:ind w:firstLine="720"/>
        <w:jc w:val="both"/>
        <w:rPr>
          <w:rFonts w:ascii="Times New Roman" w:eastAsia="Yu Mincho" w:hAnsi="Times New Roman" w:cs="Times New Roman"/>
          <w:sz w:val="24"/>
          <w:szCs w:val="24"/>
          <w:lang w:eastAsia="ja-JP"/>
        </w:rPr>
      </w:pPr>
      <w:r>
        <w:rPr>
          <w:rFonts w:ascii="Times New Roman" w:hAnsi="Times New Roman" w:cs="Times New Roman"/>
          <w:sz w:val="24"/>
          <w:szCs w:val="24"/>
        </w:rPr>
        <w:t>In the domain of the public transit, i</w:t>
      </w:r>
      <w:r w:rsidR="00491109">
        <w:rPr>
          <w:rFonts w:ascii="Times New Roman" w:eastAsia="Yu Mincho" w:hAnsi="Times New Roman" w:cs="Times New Roman"/>
          <w:sz w:val="24"/>
          <w:szCs w:val="24"/>
          <w:lang w:eastAsia="ja-JP"/>
        </w:rPr>
        <w:t>nexpensive GPS receivers and wireless communication allow widespread tracking of vehicle locations in real-time</w:t>
      </w:r>
      <w:r w:rsidR="00633C3B">
        <w:rPr>
          <w:rFonts w:ascii="Times New Roman" w:eastAsia="Yu Mincho" w:hAnsi="Times New Roman" w:cs="Times New Roman"/>
          <w:sz w:val="24"/>
          <w:szCs w:val="24"/>
          <w:lang w:eastAsia="ja-JP"/>
        </w:rPr>
        <w:t>.</w:t>
      </w:r>
      <w:r w:rsidR="00491109">
        <w:rPr>
          <w:rFonts w:ascii="Times New Roman" w:eastAsia="Yu Mincho" w:hAnsi="Times New Roman" w:cs="Times New Roman"/>
          <w:sz w:val="24"/>
          <w:szCs w:val="24"/>
          <w:lang w:eastAsia="ja-JP"/>
        </w:rPr>
        <w:t xml:space="preserve"> </w:t>
      </w:r>
      <w:r w:rsidR="00633C3B">
        <w:rPr>
          <w:rFonts w:ascii="Times New Roman" w:eastAsia="Yu Mincho" w:hAnsi="Times New Roman" w:cs="Times New Roman"/>
          <w:sz w:val="24"/>
          <w:szCs w:val="24"/>
          <w:lang w:eastAsia="ja-JP"/>
        </w:rPr>
        <w:t>Meanwhile,</w:t>
      </w:r>
      <w:r w:rsidR="00491109">
        <w:rPr>
          <w:rFonts w:ascii="Times New Roman" w:eastAsia="Yu Mincho" w:hAnsi="Times New Roman" w:cs="Times New Roman"/>
          <w:sz w:val="24"/>
          <w:szCs w:val="24"/>
          <w:lang w:eastAsia="ja-JP"/>
        </w:rPr>
        <w:t xml:space="preserve"> the World Wide Web </w:t>
      </w:r>
      <w:r w:rsidR="006B6338">
        <w:rPr>
          <w:rFonts w:ascii="Times New Roman" w:eastAsia="Yu Mincho" w:hAnsi="Times New Roman" w:cs="Times New Roman"/>
          <w:sz w:val="24"/>
          <w:szCs w:val="24"/>
          <w:lang w:eastAsia="ja-JP"/>
        </w:rPr>
        <w:t>combined with data services</w:t>
      </w:r>
      <w:r w:rsidR="00633C3B" w:rsidRPr="00633C3B">
        <w:rPr>
          <w:rFonts w:ascii="Times New Roman" w:eastAsia="Yu Mincho" w:hAnsi="Times New Roman" w:cs="Times New Roman"/>
          <w:sz w:val="24"/>
          <w:szCs w:val="24"/>
          <w:lang w:eastAsia="ja-JP"/>
        </w:rPr>
        <w:t xml:space="preserve"> </w:t>
      </w:r>
      <w:r w:rsidR="00633C3B">
        <w:rPr>
          <w:rFonts w:ascii="Times New Roman" w:eastAsia="Yu Mincho" w:hAnsi="Times New Roman" w:cs="Times New Roman"/>
          <w:sz w:val="24"/>
          <w:szCs w:val="24"/>
          <w:lang w:eastAsia="ja-JP"/>
        </w:rPr>
        <w:t>allow sharing schedule, real-time vehicle location, and ridership</w:t>
      </w:r>
      <w:r w:rsidR="009A4F28">
        <w:rPr>
          <w:rFonts w:ascii="Times New Roman" w:eastAsia="Yu Mincho" w:hAnsi="Times New Roman" w:cs="Times New Roman"/>
          <w:sz w:val="24"/>
          <w:szCs w:val="24"/>
          <w:lang w:eastAsia="ja-JP"/>
        </w:rPr>
        <w:t xml:space="preserve"> data, such as </w:t>
      </w:r>
      <w:r w:rsidR="006B6338">
        <w:rPr>
          <w:rFonts w:ascii="Times New Roman" w:eastAsia="Yu Mincho" w:hAnsi="Times New Roman" w:cs="Times New Roman"/>
          <w:sz w:val="24"/>
          <w:szCs w:val="24"/>
          <w:lang w:eastAsia="ja-JP"/>
        </w:rPr>
        <w:t>automatic vehicle location (AVL) and automated passenger counter (APC) data</w:t>
      </w:r>
      <w:r w:rsidR="00633C3B">
        <w:rPr>
          <w:rFonts w:ascii="Times New Roman" w:eastAsia="Yu Mincho" w:hAnsi="Times New Roman" w:cs="Times New Roman"/>
          <w:sz w:val="24"/>
          <w:szCs w:val="24"/>
          <w:lang w:eastAsia="ja-JP"/>
        </w:rPr>
        <w:t>.</w:t>
      </w:r>
      <w:r w:rsidR="006B6338">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It makes precise and compre</w:t>
      </w:r>
      <w:r w:rsidR="00177107">
        <w:rPr>
          <w:rFonts w:ascii="Times New Roman" w:eastAsia="Yu Mincho" w:hAnsi="Times New Roman" w:cs="Times New Roman"/>
          <w:sz w:val="24"/>
          <w:szCs w:val="24"/>
          <w:lang w:eastAsia="ja-JP"/>
        </w:rPr>
        <w:t>hensive data available</w:t>
      </w:r>
      <w:r w:rsidR="00491109">
        <w:rPr>
          <w:rFonts w:ascii="Times New Roman" w:eastAsia="Yu Mincho" w:hAnsi="Times New Roman" w:cs="Times New Roman"/>
          <w:sz w:val="24"/>
          <w:szCs w:val="24"/>
          <w:lang w:eastAsia="ja-JP"/>
        </w:rPr>
        <w:t xml:space="preserve">. In addition, these data are collected automatically on an ongoing basis by </w:t>
      </w:r>
      <w:ins w:id="139" w:author="Miller,  Dr. Harvey J." w:date="2019-10-09T14:26:00Z">
        <w:r w:rsidR="00D04580">
          <w:rPr>
            <w:rFonts w:ascii="Times New Roman" w:eastAsia="Yu Mincho" w:hAnsi="Times New Roman" w:cs="Times New Roman"/>
            <w:sz w:val="24"/>
            <w:szCs w:val="24"/>
            <w:lang w:eastAsia="ja-JP"/>
          </w:rPr>
          <w:t xml:space="preserve">public </w:t>
        </w:r>
        <w:r w:rsidR="00D04580">
          <w:rPr>
            <w:rFonts w:ascii="Times New Roman" w:eastAsia="Yu Mincho" w:hAnsi="Times New Roman" w:cs="Times New Roman"/>
            <w:sz w:val="24"/>
            <w:szCs w:val="24"/>
            <w:lang w:eastAsia="ja-JP"/>
          </w:rPr>
          <w:lastRenderedPageBreak/>
          <w:t>transit</w:t>
        </w:r>
      </w:ins>
      <w:del w:id="140" w:author="Miller,  Dr. Harvey J." w:date="2019-10-09T14:25:00Z">
        <w:r w:rsidR="00491109" w:rsidDel="00D04580">
          <w:rPr>
            <w:rFonts w:ascii="Times New Roman" w:eastAsia="Yu Mincho" w:hAnsi="Times New Roman" w:cs="Times New Roman"/>
            <w:sz w:val="24"/>
            <w:szCs w:val="24"/>
            <w:lang w:eastAsia="ja-JP"/>
          </w:rPr>
          <w:delText>PT</w:delText>
        </w:r>
      </w:del>
      <w:r w:rsidR="00491109">
        <w:rPr>
          <w:rFonts w:ascii="Times New Roman" w:eastAsia="Yu Mincho" w:hAnsi="Times New Roman" w:cs="Times New Roman"/>
          <w:sz w:val="24"/>
          <w:szCs w:val="24"/>
          <w:lang w:eastAsia="ja-JP"/>
        </w:rPr>
        <w:t xml:space="preserve"> </w:t>
      </w:r>
      <w:r w:rsidR="00D0135A">
        <w:rPr>
          <w:rFonts w:ascii="Times New Roman" w:eastAsia="Yu Mincho" w:hAnsi="Times New Roman" w:cs="Times New Roman"/>
          <w:sz w:val="24"/>
          <w:szCs w:val="24"/>
          <w:lang w:eastAsia="ja-JP"/>
        </w:rPr>
        <w:t>authorities</w:t>
      </w:r>
      <w:r w:rsidR="00491109">
        <w:rPr>
          <w:rFonts w:ascii="Times New Roman" w:eastAsia="Yu Mincho" w:hAnsi="Times New Roman" w:cs="Times New Roman"/>
          <w:sz w:val="24"/>
          <w:szCs w:val="24"/>
          <w:lang w:eastAsia="ja-JP"/>
        </w:rPr>
        <w:t>, meaning they are readily available without additional and prohibitive cost or effort. This technology revolution allows the possibility of more detailed investigation of trans</w:t>
      </w:r>
      <w:r w:rsidR="00F145D6">
        <w:rPr>
          <w:rFonts w:ascii="Times New Roman" w:eastAsia="Yu Mincho" w:hAnsi="Times New Roman" w:cs="Times New Roman"/>
          <w:sz w:val="24"/>
          <w:szCs w:val="24"/>
          <w:lang w:eastAsia="ja-JP"/>
        </w:rPr>
        <w:t xml:space="preserve">fer performance in a </w:t>
      </w:r>
      <w:ins w:id="141" w:author="Miller,  Dr. Harvey J." w:date="2019-10-09T14:26:00Z">
        <w:r w:rsidR="00D04580">
          <w:rPr>
            <w:rFonts w:ascii="Times New Roman" w:eastAsia="Yu Mincho" w:hAnsi="Times New Roman" w:cs="Times New Roman"/>
            <w:sz w:val="24"/>
            <w:szCs w:val="24"/>
            <w:lang w:eastAsia="ja-JP"/>
          </w:rPr>
          <w:t>transit</w:t>
        </w:r>
      </w:ins>
      <w:del w:id="142" w:author="Miller,  Dr. Harvey J." w:date="2019-10-09T14:26:00Z">
        <w:r w:rsidR="00F145D6" w:rsidDel="00D04580">
          <w:rPr>
            <w:rFonts w:ascii="Times New Roman" w:eastAsia="Yu Mincho" w:hAnsi="Times New Roman" w:cs="Times New Roman"/>
            <w:sz w:val="24"/>
            <w:szCs w:val="24"/>
            <w:lang w:eastAsia="ja-JP"/>
          </w:rPr>
          <w:delText>PT</w:delText>
        </w:r>
      </w:del>
      <w:r w:rsidR="00F145D6">
        <w:rPr>
          <w:rFonts w:ascii="Times New Roman" w:eastAsia="Yu Mincho" w:hAnsi="Times New Roman" w:cs="Times New Roman"/>
          <w:sz w:val="24"/>
          <w:szCs w:val="24"/>
          <w:lang w:eastAsia="ja-JP"/>
        </w:rPr>
        <w:t xml:space="preserve"> system.</w:t>
      </w:r>
    </w:p>
    <w:p w14:paraId="7F236A51" w14:textId="1FE3845F" w:rsidR="00177107" w:rsidRPr="00472A88" w:rsidRDefault="003A33CD" w:rsidP="00F24C26">
      <w:pPr>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However, big data </w:t>
      </w:r>
      <w:ins w:id="143" w:author="Miller,  Dr. Harvey J." w:date="2019-10-09T14:28:00Z">
        <w:r w:rsidR="00D04580">
          <w:rPr>
            <w:rFonts w:ascii="Times New Roman" w:eastAsia="Yu Mincho" w:hAnsi="Times New Roman" w:cs="Times New Roman"/>
            <w:sz w:val="24"/>
            <w:szCs w:val="24"/>
            <w:lang w:eastAsia="ja-JP"/>
          </w:rPr>
          <w:t xml:space="preserve">also </w:t>
        </w:r>
      </w:ins>
      <w:r>
        <w:rPr>
          <w:rFonts w:ascii="Times New Roman" w:eastAsia="Yu Mincho" w:hAnsi="Times New Roman" w:cs="Times New Roman"/>
          <w:sz w:val="24"/>
          <w:szCs w:val="24"/>
          <w:lang w:eastAsia="ja-JP"/>
        </w:rPr>
        <w:t xml:space="preserve">has </w:t>
      </w:r>
      <w:ins w:id="144" w:author="Miller,  Dr. Harvey J." w:date="2019-10-09T14:26:00Z">
        <w:r w:rsidR="00D04580">
          <w:rPr>
            <w:rFonts w:ascii="Times New Roman" w:eastAsia="Yu Mincho" w:hAnsi="Times New Roman" w:cs="Times New Roman"/>
            <w:sz w:val="24"/>
            <w:szCs w:val="24"/>
            <w:lang w:eastAsia="ja-JP"/>
          </w:rPr>
          <w:t>limitations</w:t>
        </w:r>
      </w:ins>
      <w:del w:id="145" w:author="Miller,  Dr. Harvey J." w:date="2019-10-09T14:26:00Z">
        <w:r w:rsidDel="00D04580">
          <w:rPr>
            <w:rFonts w:ascii="Times New Roman" w:eastAsia="Yu Mincho" w:hAnsi="Times New Roman" w:cs="Times New Roman"/>
            <w:sz w:val="24"/>
            <w:szCs w:val="24"/>
            <w:lang w:eastAsia="ja-JP"/>
          </w:rPr>
          <w:delText>its own inherent issues</w:delText>
        </w:r>
      </w:del>
      <w:r>
        <w:rPr>
          <w:rFonts w:ascii="Times New Roman" w:eastAsia="Yu Mincho" w:hAnsi="Times New Roman" w:cs="Times New Roman"/>
          <w:sz w:val="24"/>
          <w:szCs w:val="24"/>
          <w:lang w:eastAsia="ja-JP"/>
        </w:rPr>
        <w:t xml:space="preserve">. </w:t>
      </w:r>
      <w:ins w:id="146" w:author="Miller,  Dr. Harvey J." w:date="2019-10-09T14:28:00Z">
        <w:r w:rsidR="00D04580">
          <w:rPr>
            <w:rFonts w:ascii="Times New Roman" w:eastAsia="Yu Mincho" w:hAnsi="Times New Roman" w:cs="Times New Roman"/>
            <w:sz w:val="24"/>
            <w:szCs w:val="24"/>
            <w:lang w:eastAsia="ja-JP"/>
          </w:rPr>
          <w:t>As suggested by the characteristic “</w:t>
        </w:r>
      </w:ins>
      <w:ins w:id="147" w:author="Miller,  Dr. Harvey J." w:date="2019-10-09T14:29:00Z">
        <w:r w:rsidR="00D04580">
          <w:rPr>
            <w:rFonts w:ascii="Times New Roman" w:eastAsia="Yu Mincho" w:hAnsi="Times New Roman" w:cs="Times New Roman"/>
            <w:sz w:val="24"/>
            <w:szCs w:val="24"/>
            <w:lang w:eastAsia="ja-JP"/>
          </w:rPr>
          <w:t>high variety,”</w:t>
        </w:r>
      </w:ins>
      <w:ins w:id="148" w:author="Miller,  Dr. Harvey J." w:date="2019-10-09T14:28:00Z">
        <w:r w:rsidR="00D04580">
          <w:rPr>
            <w:rFonts w:ascii="Times New Roman" w:eastAsia="Yu Mincho" w:hAnsi="Times New Roman" w:cs="Times New Roman"/>
            <w:sz w:val="24"/>
            <w:szCs w:val="24"/>
            <w:lang w:eastAsia="ja-JP"/>
          </w:rPr>
          <w:t xml:space="preserve"> </w:t>
        </w:r>
      </w:ins>
      <w:ins w:id="149" w:author="Miller,  Dr. Harvey J." w:date="2019-10-09T14:29:00Z">
        <w:r w:rsidR="00D04580">
          <w:rPr>
            <w:rFonts w:ascii="Times New Roman" w:eastAsia="Yu Mincho" w:hAnsi="Times New Roman" w:cs="Times New Roman"/>
            <w:sz w:val="24"/>
            <w:szCs w:val="24"/>
            <w:lang w:eastAsia="ja-JP"/>
          </w:rPr>
          <w:t>t</w:t>
        </w:r>
      </w:ins>
      <w:ins w:id="150" w:author="Miller,  Dr. Harvey J." w:date="2019-10-09T14:28:00Z">
        <w:r w:rsidR="00D04580">
          <w:rPr>
            <w:rFonts w:ascii="Times New Roman" w:eastAsia="Yu Mincho" w:hAnsi="Times New Roman" w:cs="Times New Roman"/>
            <w:sz w:val="24"/>
            <w:szCs w:val="24"/>
            <w:lang w:eastAsia="ja-JP"/>
          </w:rPr>
          <w:t xml:space="preserve">hese data are often </w:t>
        </w:r>
      </w:ins>
      <w:del w:id="151" w:author="Miller,  Dr. Harvey J." w:date="2019-10-09T14:26:00Z">
        <w:r w:rsidDel="00D04580">
          <w:rPr>
            <w:rFonts w:ascii="Times New Roman" w:eastAsia="Yu Mincho" w:hAnsi="Times New Roman" w:cs="Times New Roman"/>
            <w:sz w:val="24"/>
            <w:szCs w:val="24"/>
            <w:lang w:eastAsia="ja-JP"/>
          </w:rPr>
          <w:delText xml:space="preserve">Among the three “Vs”, </w:delText>
        </w:r>
      </w:del>
      <w:del w:id="152" w:author="Miller,  Dr. Harvey J." w:date="2019-10-09T14:28:00Z">
        <w:r w:rsidDel="00D04580">
          <w:rPr>
            <w:rFonts w:ascii="Times New Roman" w:eastAsia="Yu Mincho" w:hAnsi="Times New Roman" w:cs="Times New Roman"/>
            <w:sz w:val="24"/>
            <w:szCs w:val="24"/>
            <w:lang w:eastAsia="ja-JP"/>
          </w:rPr>
          <w:delText xml:space="preserve">high variety shows the </w:delText>
        </w:r>
      </w:del>
      <w:r>
        <w:rPr>
          <w:rFonts w:ascii="Times New Roman" w:eastAsia="Yu Mincho" w:hAnsi="Times New Roman" w:cs="Times New Roman"/>
          <w:sz w:val="24"/>
          <w:szCs w:val="24"/>
          <w:lang w:eastAsia="ja-JP"/>
        </w:rPr>
        <w:t>heterogene</w:t>
      </w:r>
      <w:ins w:id="153" w:author="Miller,  Dr. Harvey J." w:date="2019-10-09T14:29:00Z">
        <w:r w:rsidR="00D04580">
          <w:rPr>
            <w:rFonts w:ascii="Times New Roman" w:eastAsia="Yu Mincho" w:hAnsi="Times New Roman" w:cs="Times New Roman"/>
            <w:sz w:val="24"/>
            <w:szCs w:val="24"/>
            <w:lang w:eastAsia="ja-JP"/>
          </w:rPr>
          <w:t>ous</w:t>
        </w:r>
      </w:ins>
      <w:del w:id="154" w:author="Miller,  Dr. Harvey J." w:date="2019-10-09T14:29:00Z">
        <w:r w:rsidDel="00D04580">
          <w:rPr>
            <w:rFonts w:ascii="Times New Roman" w:eastAsia="Yu Mincho" w:hAnsi="Times New Roman" w:cs="Times New Roman"/>
            <w:sz w:val="24"/>
            <w:szCs w:val="24"/>
            <w:lang w:eastAsia="ja-JP"/>
          </w:rPr>
          <w:delText>ity</w:delText>
        </w:r>
      </w:del>
      <w:ins w:id="155" w:author="Miller,  Dr. Harvey J." w:date="2019-10-09T14:29:00Z">
        <w:r w:rsidR="00D04580">
          <w:rPr>
            <w:rFonts w:ascii="Times New Roman" w:eastAsia="Yu Mincho" w:hAnsi="Times New Roman" w:cs="Times New Roman"/>
            <w:sz w:val="24"/>
            <w:szCs w:val="24"/>
            <w:lang w:eastAsia="ja-JP"/>
          </w:rPr>
          <w:t xml:space="preserve"> in terms of structure, quality and support: </w:t>
        </w:r>
        <w:r w:rsidR="00DC5489">
          <w:rPr>
            <w:rFonts w:ascii="Times New Roman" w:eastAsia="Yu Mincho" w:hAnsi="Times New Roman" w:cs="Times New Roman"/>
            <w:sz w:val="24"/>
            <w:szCs w:val="24"/>
            <w:lang w:eastAsia="ja-JP"/>
          </w:rPr>
          <w:t xml:space="preserve">including </w:t>
        </w:r>
      </w:ins>
      <w:del w:id="156" w:author="Miller,  Dr. Harvey J." w:date="2019-10-09T14:29:00Z">
        <w:r w:rsidDel="00D04580">
          <w:rPr>
            <w:rFonts w:ascii="Times New Roman" w:eastAsia="Yu Mincho" w:hAnsi="Times New Roman" w:cs="Times New Roman"/>
            <w:sz w:val="24"/>
            <w:szCs w:val="24"/>
            <w:lang w:eastAsia="ja-JP"/>
          </w:rPr>
          <w:delText xml:space="preserve"> of the big data</w:delText>
        </w:r>
        <w:r w:rsidR="0045276C" w:rsidDel="00D04580">
          <w:rPr>
            <w:rFonts w:ascii="Times New Roman" w:eastAsia="Yu Mincho" w:hAnsi="Times New Roman" w:cs="Times New Roman"/>
            <w:sz w:val="24"/>
            <w:szCs w:val="24"/>
            <w:lang w:eastAsia="ja-JP"/>
          </w:rPr>
          <w:delText xml:space="preserve">: </w:delText>
        </w:r>
      </w:del>
      <w:r w:rsidR="00BE48BA">
        <w:rPr>
          <w:rFonts w:ascii="Times New Roman" w:eastAsia="Yu Mincho" w:hAnsi="Times New Roman" w:cs="Times New Roman"/>
          <w:sz w:val="24"/>
          <w:szCs w:val="24"/>
          <w:lang w:eastAsia="ja-JP"/>
        </w:rPr>
        <w:t>un</w:t>
      </w:r>
      <w:r>
        <w:rPr>
          <w:rFonts w:ascii="Times New Roman" w:eastAsia="Yu Mincho" w:hAnsi="Times New Roman" w:cs="Times New Roman"/>
          <w:sz w:val="24"/>
          <w:szCs w:val="24"/>
          <w:lang w:eastAsia="ja-JP"/>
        </w:rPr>
        <w:t>structured data</w:t>
      </w:r>
      <w:ins w:id="157" w:author="Miller,  Dr. Harvey J." w:date="2019-10-09T14:29:00Z">
        <w:r w:rsidR="00DC5489">
          <w:rPr>
            <w:rFonts w:ascii="Times New Roman" w:eastAsia="Yu Mincho" w:hAnsi="Times New Roman" w:cs="Times New Roman"/>
            <w:sz w:val="24"/>
            <w:szCs w:val="24"/>
            <w:lang w:eastAsia="ja-JP"/>
          </w:rPr>
          <w:t xml:space="preserve"> such as video and text</w:t>
        </w:r>
      </w:ins>
      <w:r>
        <w:rPr>
          <w:rFonts w:ascii="Times New Roman" w:eastAsia="Yu Mincho" w:hAnsi="Times New Roman" w:cs="Times New Roman"/>
          <w:sz w:val="24"/>
          <w:szCs w:val="24"/>
          <w:lang w:eastAsia="ja-JP"/>
        </w:rPr>
        <w:t xml:space="preserve">, </w:t>
      </w:r>
      <w:r w:rsidR="00DB56FB">
        <w:rPr>
          <w:rFonts w:ascii="Times New Roman" w:eastAsia="Yu Mincho" w:hAnsi="Times New Roman" w:cs="Times New Roman"/>
          <w:sz w:val="24"/>
          <w:szCs w:val="24"/>
          <w:lang w:eastAsia="ja-JP"/>
        </w:rPr>
        <w:t>diverse</w:t>
      </w:r>
      <w:r>
        <w:rPr>
          <w:rFonts w:ascii="Times New Roman" w:eastAsia="Yu Mincho" w:hAnsi="Times New Roman" w:cs="Times New Roman"/>
          <w:sz w:val="24"/>
          <w:szCs w:val="24"/>
          <w:lang w:eastAsia="ja-JP"/>
        </w:rPr>
        <w:t xml:space="preserve"> data sources, lack of metadat</w:t>
      </w:r>
      <w:r w:rsidR="00177107">
        <w:rPr>
          <w:rFonts w:ascii="Times New Roman" w:eastAsia="Yu Mincho" w:hAnsi="Times New Roman" w:cs="Times New Roman"/>
          <w:sz w:val="24"/>
          <w:szCs w:val="24"/>
          <w:lang w:eastAsia="ja-JP"/>
        </w:rPr>
        <w:t xml:space="preserve">a, and lack of quality control all make </w:t>
      </w:r>
      <w:del w:id="158" w:author="Miller,  Dr. Harvey J." w:date="2019-10-09T14:30:00Z">
        <w:r w:rsidR="00177107" w:rsidDel="00DC5489">
          <w:rPr>
            <w:rFonts w:ascii="Times New Roman" w:eastAsia="Yu Mincho" w:hAnsi="Times New Roman" w:cs="Times New Roman"/>
            <w:sz w:val="24"/>
            <w:szCs w:val="24"/>
            <w:lang w:eastAsia="ja-JP"/>
          </w:rPr>
          <w:delText>automated</w:delText>
        </w:r>
        <w:r w:rsidR="002227E9" w:rsidDel="00DC5489">
          <w:rPr>
            <w:rFonts w:ascii="Times New Roman" w:eastAsia="Yu Mincho" w:hAnsi="Times New Roman" w:cs="Times New Roman"/>
            <w:sz w:val="24"/>
            <w:szCs w:val="24"/>
            <w:lang w:eastAsia="ja-JP"/>
          </w:rPr>
          <w:delText>-generated</w:delText>
        </w:r>
        <w:r w:rsidR="00177107" w:rsidDel="00DC5489">
          <w:rPr>
            <w:rFonts w:ascii="Times New Roman" w:eastAsia="Yu Mincho" w:hAnsi="Times New Roman" w:cs="Times New Roman"/>
            <w:sz w:val="24"/>
            <w:szCs w:val="24"/>
            <w:lang w:eastAsia="ja-JP"/>
          </w:rPr>
          <w:delText xml:space="preserve"> </w:delText>
        </w:r>
      </w:del>
      <w:r w:rsidR="00177107">
        <w:rPr>
          <w:rFonts w:ascii="Times New Roman" w:eastAsia="Yu Mincho" w:hAnsi="Times New Roman" w:cs="Times New Roman"/>
          <w:sz w:val="24"/>
          <w:szCs w:val="24"/>
          <w:lang w:eastAsia="ja-JP"/>
        </w:rPr>
        <w:t xml:space="preserve">big data </w:t>
      </w:r>
      <w:ins w:id="159" w:author="Miller,  Dr. Harvey J." w:date="2019-10-09T14:30:00Z">
        <w:r w:rsidR="00DC5489">
          <w:rPr>
            <w:rFonts w:ascii="Times New Roman" w:eastAsia="Yu Mincho" w:hAnsi="Times New Roman" w:cs="Times New Roman"/>
            <w:sz w:val="24"/>
            <w:szCs w:val="24"/>
            <w:lang w:eastAsia="ja-JP"/>
          </w:rPr>
          <w:t xml:space="preserve">challenging from a scientific perspective </w:t>
        </w:r>
      </w:ins>
      <w:del w:id="160" w:author="Miller,  Dr. Harvey J." w:date="2019-10-09T14:30:00Z">
        <w:r w:rsidR="00177107" w:rsidDel="00DC5489">
          <w:rPr>
            <w:rFonts w:ascii="Times New Roman" w:eastAsia="Yu Mincho" w:hAnsi="Times New Roman" w:cs="Times New Roman"/>
            <w:sz w:val="24"/>
            <w:szCs w:val="24"/>
            <w:lang w:eastAsia="ja-JP"/>
          </w:rPr>
          <w:delText>hard to work with</w:delText>
        </w:r>
        <w:r w:rsidR="00A1480C" w:rsidDel="00DC5489">
          <w:rPr>
            <w:rFonts w:ascii="Times New Roman" w:eastAsia="Yu Mincho" w:hAnsi="Times New Roman" w:cs="Times New Roman"/>
            <w:sz w:val="24"/>
            <w:szCs w:val="24"/>
            <w:lang w:eastAsia="ja-JP"/>
          </w:rPr>
          <w:delText xml:space="preserve"> </w:delText>
        </w:r>
      </w:del>
      <w:r w:rsidR="0001285C">
        <w:rPr>
          <w:rFonts w:ascii="Times New Roman" w:eastAsia="Yu Mincho" w:hAnsi="Times New Roman" w:cs="Times New Roman"/>
          <w:sz w:val="24"/>
          <w:szCs w:val="24"/>
          <w:lang w:eastAsia="ja-JP"/>
        </w:rPr>
        <w:fldChar w:fldCharType="begin" w:fldLock="1"/>
      </w:r>
      <w:r w:rsidR="000F2F58">
        <w:rPr>
          <w:rFonts w:ascii="Times New Roman" w:eastAsia="Yu Mincho" w:hAnsi="Times New Roman" w:cs="Times New Roman"/>
          <w:sz w:val="24"/>
          <w:szCs w:val="24"/>
          <w:lang w:eastAsia="ja-JP"/>
        </w:rPr>
        <w:instrText>ADDIN CSL_CITATION {"citationItems":[{"id":"ITEM-1","itemData":{"ISSN":"0343-2521","author":[{"dropping-particle":"","family":"Miller","given":"Harvey J","non-dropping-particle":"","parse-names":false,"suffix":""},{"dropping-particle":"","family":"Goodchild","given":"Michael F","non-dropping-particle":"","parse-names":false,"suffix":""}],"container-title":"GeoJournal","id":"ITEM-1","issue":"4","issued":{"date-parts":[["2015"]]},"page":"449-461","publisher":"Springer","title":"Data-driven geography","type":"article-journal","volume":"80"},"uris":["http://www.mendeley.com/documents/?uuid=32cda559-fdee-4cc2-bb92-65a581e8c85f"]}],"mendeley":{"formattedCitation":"(Miller &amp; Goodchild, 2015)","plainTextFormattedCitation":"(Miller &amp; Goodchild, 2015)","previouslyFormattedCitation":"(Miller &amp; Goodchild, 2015)"},"properties":{"noteIndex":0},"schema":"https://github.com/citation-style-language/schema/raw/master/csl-citation.json"}</w:instrText>
      </w:r>
      <w:r w:rsidR="0001285C">
        <w:rPr>
          <w:rFonts w:ascii="Times New Roman" w:eastAsia="Yu Mincho" w:hAnsi="Times New Roman" w:cs="Times New Roman"/>
          <w:sz w:val="24"/>
          <w:szCs w:val="24"/>
          <w:lang w:eastAsia="ja-JP"/>
        </w:rPr>
        <w:fldChar w:fldCharType="separate"/>
      </w:r>
      <w:r w:rsidR="0001285C" w:rsidRPr="0001285C">
        <w:rPr>
          <w:rFonts w:ascii="Times New Roman" w:eastAsia="Yu Mincho" w:hAnsi="Times New Roman" w:cs="Times New Roman"/>
          <w:noProof/>
          <w:sz w:val="24"/>
          <w:szCs w:val="24"/>
          <w:lang w:eastAsia="ja-JP"/>
        </w:rPr>
        <w:t>(Miller &amp; Goodchild, 2015)</w:t>
      </w:r>
      <w:r w:rsidR="0001285C">
        <w:rPr>
          <w:rFonts w:ascii="Times New Roman" w:eastAsia="Yu Mincho" w:hAnsi="Times New Roman" w:cs="Times New Roman"/>
          <w:sz w:val="24"/>
          <w:szCs w:val="24"/>
          <w:lang w:eastAsia="ja-JP"/>
        </w:rPr>
        <w:fldChar w:fldCharType="end"/>
      </w:r>
      <w:r w:rsidR="0001285C">
        <w:rPr>
          <w:rFonts w:ascii="Times New Roman" w:eastAsia="Yu Mincho" w:hAnsi="Times New Roman" w:cs="Times New Roman"/>
          <w:sz w:val="24"/>
          <w:szCs w:val="24"/>
          <w:lang w:eastAsia="ja-JP"/>
        </w:rPr>
        <w:t xml:space="preserve">. </w:t>
      </w:r>
      <w:r w:rsidR="00177107">
        <w:rPr>
          <w:rFonts w:ascii="Times New Roman" w:eastAsia="Yu Mincho" w:hAnsi="Times New Roman" w:cs="Times New Roman"/>
          <w:sz w:val="24"/>
          <w:szCs w:val="24"/>
          <w:lang w:eastAsia="ja-JP"/>
        </w:rPr>
        <w:t xml:space="preserve">Accordingly, standard </w:t>
      </w:r>
      <w:r w:rsidR="007418B7">
        <w:rPr>
          <w:rFonts w:ascii="Times New Roman" w:eastAsia="Yu Mincho" w:hAnsi="Times New Roman" w:cs="Times New Roman"/>
          <w:sz w:val="24"/>
          <w:szCs w:val="24"/>
          <w:lang w:eastAsia="ja-JP"/>
        </w:rPr>
        <w:t>protocols</w:t>
      </w:r>
      <w:r w:rsidR="009578C7">
        <w:rPr>
          <w:rFonts w:ascii="Times New Roman" w:eastAsia="Yu Mincho" w:hAnsi="Times New Roman" w:cs="Times New Roman"/>
          <w:sz w:val="24"/>
          <w:szCs w:val="24"/>
          <w:lang w:eastAsia="ja-JP"/>
        </w:rPr>
        <w:t xml:space="preserve"> for transit </w:t>
      </w:r>
      <w:ins w:id="161" w:author="Miller,  Dr. Harvey J." w:date="2019-10-09T14:31:00Z">
        <w:r w:rsidR="00DC5489">
          <w:rPr>
            <w:rFonts w:ascii="Times New Roman" w:eastAsia="Yu Mincho" w:hAnsi="Times New Roman" w:cs="Times New Roman"/>
            <w:sz w:val="24"/>
            <w:szCs w:val="24"/>
            <w:lang w:eastAsia="ja-JP"/>
          </w:rPr>
          <w:t>schedule</w:t>
        </w:r>
      </w:ins>
      <w:ins w:id="162" w:author="Miller,  Dr. Harvey J." w:date="2019-10-09T14:30:00Z">
        <w:r w:rsidR="00DC5489">
          <w:rPr>
            <w:rFonts w:ascii="Times New Roman" w:eastAsia="Yu Mincho" w:hAnsi="Times New Roman" w:cs="Times New Roman"/>
            <w:sz w:val="24"/>
            <w:szCs w:val="24"/>
            <w:lang w:eastAsia="ja-JP"/>
          </w:rPr>
          <w:t xml:space="preserve"> </w:t>
        </w:r>
      </w:ins>
      <w:ins w:id="163" w:author="Miller,  Dr. Harvey J." w:date="2019-10-09T14:31:00Z">
        <w:r w:rsidR="00DC5489">
          <w:rPr>
            <w:rFonts w:ascii="Times New Roman" w:eastAsia="Yu Mincho" w:hAnsi="Times New Roman" w:cs="Times New Roman"/>
            <w:sz w:val="24"/>
            <w:szCs w:val="24"/>
            <w:lang w:eastAsia="ja-JP"/>
          </w:rPr>
          <w:t xml:space="preserve">and </w:t>
        </w:r>
      </w:ins>
      <w:r w:rsidR="009578C7">
        <w:rPr>
          <w:rFonts w:ascii="Times New Roman" w:eastAsia="Yu Mincho" w:hAnsi="Times New Roman" w:cs="Times New Roman"/>
          <w:sz w:val="24"/>
          <w:szCs w:val="24"/>
          <w:lang w:eastAsia="ja-JP"/>
        </w:rPr>
        <w:t xml:space="preserve">real-time data, such as </w:t>
      </w:r>
      <w:r w:rsidR="00F719D0">
        <w:rPr>
          <w:rFonts w:ascii="Times New Roman" w:eastAsia="Yu Mincho" w:hAnsi="Times New Roman" w:cs="Times New Roman"/>
          <w:sz w:val="24"/>
          <w:szCs w:val="24"/>
          <w:lang w:eastAsia="ja-JP"/>
        </w:rPr>
        <w:t xml:space="preserve">General Transit Feed Specification </w:t>
      </w:r>
      <w:del w:id="164" w:author="Liu, Luyu" w:date="2019-10-09T19:26:00Z">
        <w:r w:rsidR="00F719D0" w:rsidDel="00B67237">
          <w:rPr>
            <w:rFonts w:ascii="Times New Roman" w:eastAsia="Yu Mincho" w:hAnsi="Times New Roman" w:cs="Times New Roman"/>
            <w:sz w:val="24"/>
            <w:szCs w:val="24"/>
            <w:lang w:eastAsia="ja-JP"/>
          </w:rPr>
          <w:delText>(</w:delText>
        </w:r>
        <w:r w:rsidR="009578C7" w:rsidDel="00B67237">
          <w:rPr>
            <w:rFonts w:ascii="Times New Roman" w:eastAsia="Yu Mincho" w:hAnsi="Times New Roman" w:cs="Times New Roman"/>
            <w:sz w:val="24"/>
            <w:szCs w:val="24"/>
            <w:lang w:eastAsia="ja-JP"/>
          </w:rPr>
          <w:delText>GTFS</w:delText>
        </w:r>
        <w:r w:rsidR="00F719D0" w:rsidDel="00B67237">
          <w:rPr>
            <w:rFonts w:ascii="Times New Roman" w:eastAsia="Yu Mincho" w:hAnsi="Times New Roman" w:cs="Times New Roman"/>
            <w:sz w:val="24"/>
            <w:szCs w:val="24"/>
            <w:lang w:eastAsia="ja-JP"/>
          </w:rPr>
          <w:delText>)</w:delText>
        </w:r>
      </w:del>
      <w:ins w:id="165" w:author="Liu, Luyu" w:date="2019-10-09T19:20:00Z">
        <w:r w:rsidR="004704CE">
          <w:rPr>
            <w:rFonts w:ascii="Times New Roman" w:eastAsia="Yu Mincho" w:hAnsi="Times New Roman" w:cs="Times New Roman"/>
            <w:sz w:val="24"/>
            <w:szCs w:val="24"/>
            <w:lang w:eastAsia="ja-JP"/>
          </w:rPr>
          <w:fldChar w:fldCharType="begin" w:fldLock="1"/>
        </w:r>
      </w:ins>
      <w:r w:rsidR="004704CE">
        <w:rPr>
          <w:rFonts w:ascii="Times New Roman" w:eastAsia="Yu Mincho" w:hAnsi="Times New Roman" w:cs="Times New Roman"/>
          <w:sz w:val="24"/>
          <w:szCs w:val="24"/>
          <w:lang w:eastAsia="ja-JP"/>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Updates","type":"webpage"},"uris":["http://www.mendeley.com/documents/?uuid=d3ffd7a9-2483-4d48-8b66-3646dfa539d1"]},{"id":"ITEM-2","itemData":{"URL":"https://developers.google.com/transit/gtfs/","abstract":"GTFS Static Overview","accessed":{"date-parts":[["2018","3","8"]]},"author":[{"dropping-particle":"","family":"Google Developers","given":"","non-dropping-particle":"","parse-names":false,"suffix":""}],"id":"ITEM-2","issued":{"date-parts":[["2016"]]},"title":"GTFS Static Overview | Static Transit | Google Developers","type":"webpage"},"uris":["http://www.mendeley.com/documents/?uuid=850ac14c-25d7-4766-85ba-214da18b97ce"]}],"mendeley":{"formattedCitation":"(Google Developers, 2016, 2018)","plainTextFormattedCitation":"(Google Developers, 2016, 2018)","previouslyFormattedCitation":"(Google Developers, 2016, 2018)"},"properties":{"noteIndex":0},"schema":"https://github.com/citation-style-language/schema/raw/master/csl-citation.json"}</w:instrText>
      </w:r>
      <w:r w:rsidR="004704CE">
        <w:rPr>
          <w:rFonts w:ascii="Times New Roman" w:eastAsia="Yu Mincho" w:hAnsi="Times New Roman" w:cs="Times New Roman"/>
          <w:sz w:val="24"/>
          <w:szCs w:val="24"/>
          <w:lang w:eastAsia="ja-JP"/>
        </w:rPr>
        <w:fldChar w:fldCharType="separate"/>
      </w:r>
      <w:r w:rsidR="004704CE" w:rsidRPr="004704CE">
        <w:rPr>
          <w:rFonts w:ascii="Times New Roman" w:eastAsia="Yu Mincho" w:hAnsi="Times New Roman" w:cs="Times New Roman"/>
          <w:noProof/>
          <w:sz w:val="24"/>
          <w:szCs w:val="24"/>
          <w:lang w:eastAsia="ja-JP"/>
        </w:rPr>
        <w:t>(Google Developers, 2016, 2018)</w:t>
      </w:r>
      <w:ins w:id="166" w:author="Liu, Luyu" w:date="2019-10-09T19:20:00Z">
        <w:r w:rsidR="004704CE">
          <w:rPr>
            <w:rFonts w:ascii="Times New Roman" w:eastAsia="Yu Mincho" w:hAnsi="Times New Roman" w:cs="Times New Roman"/>
            <w:sz w:val="24"/>
            <w:szCs w:val="24"/>
            <w:lang w:eastAsia="ja-JP"/>
          </w:rPr>
          <w:fldChar w:fldCharType="end"/>
        </w:r>
      </w:ins>
      <w:r w:rsidR="0050213F">
        <w:rPr>
          <w:rFonts w:ascii="Times New Roman" w:eastAsia="Yu Mincho" w:hAnsi="Times New Roman" w:cs="Times New Roman"/>
          <w:sz w:val="24"/>
          <w:szCs w:val="24"/>
          <w:lang w:eastAsia="ja-JP"/>
        </w:rPr>
        <w:t xml:space="preserve"> and Service Interface for Real Time Information </w:t>
      </w:r>
      <w:del w:id="167" w:author="Liu, Luyu" w:date="2019-10-09T19:26:00Z">
        <w:r w:rsidR="0050213F" w:rsidDel="00B67237">
          <w:rPr>
            <w:rFonts w:ascii="Times New Roman" w:eastAsia="Yu Mincho" w:hAnsi="Times New Roman" w:cs="Times New Roman"/>
            <w:sz w:val="24"/>
            <w:szCs w:val="24"/>
            <w:lang w:eastAsia="ja-JP"/>
          </w:rPr>
          <w:delText>(SIRI)</w:delText>
        </w:r>
      </w:del>
      <w:ins w:id="168" w:author="Liu, Luyu" w:date="2019-10-09T19:26:00Z">
        <w:r w:rsidR="004704CE">
          <w:rPr>
            <w:rFonts w:ascii="Times New Roman" w:eastAsia="Yu Mincho" w:hAnsi="Times New Roman" w:cs="Times New Roman"/>
            <w:sz w:val="24"/>
            <w:szCs w:val="24"/>
            <w:lang w:eastAsia="ja-JP"/>
          </w:rPr>
          <w:fldChar w:fldCharType="begin" w:fldLock="1"/>
        </w:r>
      </w:ins>
      <w:r w:rsidR="004704CE">
        <w:rPr>
          <w:rFonts w:ascii="Times New Roman" w:eastAsia="Yu Mincho" w:hAnsi="Times New Roman" w:cs="Times New Roman"/>
          <w:sz w:val="24"/>
          <w:szCs w:val="24"/>
          <w:lang w:eastAsia="ja-JP"/>
        </w:rPr>
        <w:instrText>ADDIN CSL_CITATION {"citationItems":[{"id":"ITEM-1","itemData":{"author":[{"dropping-particle":"","family":"Transmodel","given":"","non-dropping-particle":"","parse-names":false,"suffix":""}],"id":"ITEM-1","issued":{"date-parts":[["2019"]]},"title":"Standard Interface for Real-time Information","type":"article-journal"},"uris":["http://www.mendeley.com/documents/?uuid=14f50eb0-f55b-4698-97b4-e9cf894c000b"]}],"mendeley":{"formattedCitation":"(Transmodel, 2019)","plainTextFormattedCitation":"(Transmodel, 2019)"},"properties":{"noteIndex":0},"schema":"https://github.com/citation-style-language/schema/raw/master/csl-citation.json"}</w:instrText>
      </w:r>
      <w:r w:rsidR="004704CE">
        <w:rPr>
          <w:rFonts w:ascii="Times New Roman" w:eastAsia="Yu Mincho" w:hAnsi="Times New Roman" w:cs="Times New Roman"/>
          <w:sz w:val="24"/>
          <w:szCs w:val="24"/>
          <w:lang w:eastAsia="ja-JP"/>
        </w:rPr>
        <w:fldChar w:fldCharType="separate"/>
      </w:r>
      <w:r w:rsidR="004704CE" w:rsidRPr="004704CE">
        <w:rPr>
          <w:rFonts w:ascii="Times New Roman" w:eastAsia="Yu Mincho" w:hAnsi="Times New Roman" w:cs="Times New Roman"/>
          <w:noProof/>
          <w:sz w:val="24"/>
          <w:szCs w:val="24"/>
          <w:lang w:eastAsia="ja-JP"/>
        </w:rPr>
        <w:t>(Transmodel, 2019)</w:t>
      </w:r>
      <w:ins w:id="169" w:author="Liu, Luyu" w:date="2019-10-09T19:26:00Z">
        <w:r w:rsidR="004704CE">
          <w:rPr>
            <w:rFonts w:ascii="Times New Roman" w:eastAsia="Yu Mincho" w:hAnsi="Times New Roman" w:cs="Times New Roman"/>
            <w:sz w:val="24"/>
            <w:szCs w:val="24"/>
            <w:lang w:eastAsia="ja-JP"/>
          </w:rPr>
          <w:fldChar w:fldCharType="end"/>
        </w:r>
      </w:ins>
      <w:r w:rsidR="009578C7">
        <w:rPr>
          <w:rFonts w:ascii="Times New Roman" w:eastAsia="Yu Mincho" w:hAnsi="Times New Roman" w:cs="Times New Roman"/>
          <w:sz w:val="24"/>
          <w:szCs w:val="24"/>
          <w:lang w:eastAsia="ja-JP"/>
        </w:rPr>
        <w:t>,</w:t>
      </w:r>
      <w:r w:rsidR="00177107">
        <w:rPr>
          <w:rFonts w:ascii="Times New Roman" w:eastAsia="Yu Mincho" w:hAnsi="Times New Roman" w:cs="Times New Roman"/>
          <w:sz w:val="24"/>
          <w:szCs w:val="24"/>
          <w:lang w:eastAsia="ja-JP"/>
        </w:rPr>
        <w:t xml:space="preserve"> were introduced to </w:t>
      </w:r>
      <w:ins w:id="170" w:author="Miller,  Dr. Harvey J." w:date="2019-10-09T14:31:00Z">
        <w:r w:rsidR="00DC5489">
          <w:rPr>
            <w:rFonts w:ascii="Times New Roman" w:eastAsia="Yu Mincho" w:hAnsi="Times New Roman" w:cs="Times New Roman"/>
            <w:sz w:val="24"/>
            <w:szCs w:val="24"/>
            <w:lang w:eastAsia="ja-JP"/>
          </w:rPr>
          <w:t xml:space="preserve">help </w:t>
        </w:r>
      </w:ins>
      <w:r w:rsidR="00177107">
        <w:rPr>
          <w:rFonts w:ascii="Times New Roman" w:eastAsia="Yu Mincho" w:hAnsi="Times New Roman" w:cs="Times New Roman"/>
          <w:sz w:val="24"/>
          <w:szCs w:val="24"/>
          <w:lang w:eastAsia="ja-JP"/>
        </w:rPr>
        <w:t xml:space="preserve">solve the </w:t>
      </w:r>
      <w:r w:rsidR="008B22CD">
        <w:rPr>
          <w:rFonts w:ascii="Times New Roman" w:eastAsia="Yu Mincho" w:hAnsi="Times New Roman" w:cs="Times New Roman"/>
          <w:sz w:val="24"/>
          <w:szCs w:val="24"/>
          <w:lang w:eastAsia="ja-JP"/>
        </w:rPr>
        <w:t>problems</w:t>
      </w:r>
      <w:r w:rsidR="009568F2">
        <w:rPr>
          <w:rFonts w:ascii="Times New Roman" w:eastAsia="Yu Mincho" w:hAnsi="Times New Roman" w:cs="Times New Roman"/>
          <w:sz w:val="24"/>
          <w:szCs w:val="24"/>
          <w:lang w:eastAsia="ja-JP"/>
        </w:rPr>
        <w:t>.</w:t>
      </w:r>
    </w:p>
    <w:p w14:paraId="34D79153" w14:textId="76CACBB1" w:rsidR="00491109" w:rsidRDefault="00DC5489" w:rsidP="00491109">
      <w:pPr>
        <w:spacing w:line="240" w:lineRule="auto"/>
        <w:ind w:firstLine="720"/>
        <w:jc w:val="both"/>
        <w:rPr>
          <w:rFonts w:ascii="Times New Roman" w:hAnsi="Times New Roman" w:cs="Times New Roman"/>
          <w:sz w:val="24"/>
          <w:szCs w:val="24"/>
        </w:rPr>
      </w:pPr>
      <w:ins w:id="171" w:author="Miller,  Dr. Harvey J." w:date="2019-10-09T14:37:00Z">
        <w:r>
          <w:rPr>
            <w:rFonts w:ascii="Times New Roman" w:eastAsia="Yu Mincho" w:hAnsi="Times New Roman" w:cs="Times New Roman"/>
            <w:sz w:val="24"/>
            <w:szCs w:val="24"/>
            <w:lang w:eastAsia="ja-JP"/>
          </w:rPr>
          <w:t>B</w:t>
        </w:r>
      </w:ins>
      <w:del w:id="172" w:author="Miller,  Dr. Harvey J." w:date="2019-10-09T14:37:00Z">
        <w:r w:rsidR="00CB5BB1" w:rsidDel="00DC5489">
          <w:rPr>
            <w:rFonts w:ascii="Times New Roman" w:eastAsia="Yu Mincho" w:hAnsi="Times New Roman" w:cs="Times New Roman"/>
            <w:sz w:val="24"/>
            <w:szCs w:val="24"/>
            <w:lang w:eastAsia="ja-JP"/>
          </w:rPr>
          <w:delText>Moreover,</w:delText>
        </w:r>
        <w:r w:rsidR="00AC1265" w:rsidDel="00DC5489">
          <w:rPr>
            <w:rFonts w:ascii="Times New Roman" w:eastAsia="Yu Mincho" w:hAnsi="Times New Roman" w:cs="Times New Roman"/>
            <w:sz w:val="24"/>
            <w:szCs w:val="24"/>
            <w:lang w:eastAsia="ja-JP"/>
          </w:rPr>
          <w:delText xml:space="preserve"> b</w:delText>
        </w:r>
      </w:del>
      <w:r w:rsidR="00AC1265">
        <w:rPr>
          <w:rFonts w:ascii="Times New Roman" w:eastAsia="Yu Mincho" w:hAnsi="Times New Roman" w:cs="Times New Roman"/>
          <w:sz w:val="24"/>
          <w:szCs w:val="24"/>
          <w:lang w:eastAsia="ja-JP"/>
        </w:rPr>
        <w:t>esides AVL data,</w:t>
      </w:r>
      <w:r w:rsidR="00CB5BB1">
        <w:rPr>
          <w:rFonts w:ascii="Times New Roman" w:eastAsia="Yu Mincho" w:hAnsi="Times New Roman" w:cs="Times New Roman"/>
          <w:sz w:val="24"/>
          <w:szCs w:val="24"/>
          <w:lang w:eastAsia="ja-JP"/>
        </w:rPr>
        <w:t xml:space="preserve"> s</w:t>
      </w:r>
      <w:r w:rsidR="00491109">
        <w:rPr>
          <w:rFonts w:ascii="Times New Roman" w:eastAsia="Yu Mincho" w:hAnsi="Times New Roman" w:cs="Times New Roman"/>
          <w:sz w:val="24"/>
          <w:szCs w:val="24"/>
          <w:lang w:eastAsia="ja-JP"/>
        </w:rPr>
        <w:t xml:space="preserve">ome studies </w:t>
      </w:r>
      <w:r w:rsidR="00E23B3D">
        <w:rPr>
          <w:rFonts w:ascii="Times New Roman" w:eastAsia="Yu Mincho" w:hAnsi="Times New Roman" w:cs="Times New Roman"/>
          <w:sz w:val="24"/>
          <w:szCs w:val="24"/>
          <w:lang w:eastAsia="ja-JP"/>
        </w:rPr>
        <w:t xml:space="preserve">also </w:t>
      </w:r>
      <w:ins w:id="173" w:author="Miller,  Dr. Harvey J." w:date="2019-10-09T14:31:00Z">
        <w:r>
          <w:rPr>
            <w:rFonts w:ascii="Times New Roman" w:eastAsia="Yu Mincho" w:hAnsi="Times New Roman" w:cs="Times New Roman"/>
            <w:sz w:val="24"/>
            <w:szCs w:val="24"/>
            <w:lang w:eastAsia="ja-JP"/>
          </w:rPr>
          <w:t xml:space="preserve">leverage </w:t>
        </w:r>
      </w:ins>
      <w:del w:id="174" w:author="Miller,  Dr. Harvey J." w:date="2019-10-09T14:31:00Z">
        <w:r w:rsidR="00491109" w:rsidDel="00DC5489">
          <w:rPr>
            <w:rFonts w:ascii="Times New Roman" w:eastAsia="Yu Mincho" w:hAnsi="Times New Roman" w:cs="Times New Roman"/>
            <w:sz w:val="24"/>
            <w:szCs w:val="24"/>
            <w:lang w:eastAsia="ja-JP"/>
          </w:rPr>
          <w:delText xml:space="preserve">used automatically generated </w:delText>
        </w:r>
      </w:del>
      <w:r w:rsidR="00491109">
        <w:rPr>
          <w:rFonts w:ascii="Times New Roman" w:eastAsia="Yu Mincho" w:hAnsi="Times New Roman" w:cs="Times New Roman"/>
          <w:sz w:val="24"/>
          <w:szCs w:val="24"/>
          <w:lang w:eastAsia="ja-JP"/>
        </w:rPr>
        <w:t>user-based data like smart card data</w:t>
      </w:r>
      <w:r w:rsidR="003F636D">
        <w:rPr>
          <w:rFonts w:ascii="Times New Roman" w:eastAsia="Yu Mincho" w:hAnsi="Times New Roman" w:cs="Times New Roman"/>
          <w:sz w:val="24"/>
          <w:szCs w:val="24"/>
          <w:lang w:eastAsia="ja-JP"/>
        </w:rPr>
        <w:t xml:space="preserve"> to study transfers in the public transit systems</w:t>
      </w:r>
      <w:r w:rsidR="00491109">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Procedia","id":"ITEM-1","issued":{"date-parts":[["2015"]]},"page":"391-401","publisher":"Elsevier","title":"A Fundamental Study on Evaluation of Public Transport Transfer Nodes by Data Envelop Analysis Approach Using Smart Card Data","type":"article-journal","volume":"6"},"uris":["http://www.mendeley.com/documents/?uuid=b0bd92c8-112a-4928-bf43-48246e234238"]},{"id":"ITEM-2","itemData":{"ISSN":"0361-1981","author":[{"dropping-particle":"","family":"Jang","given":"Wonjae","non-dropping-particle":"","parse-names":false,"suffix":""}],"container-title":"Transportation Research Record: Journal of the Transportation Research Board","id":"ITEM-2","issue":"2144","issued":{"date-parts":[["2010"]]},"page":"142-149","publisher":"Transportation Research Board of the National Academies","title":"Travel time and transfer analysis using transit smart card data","type":"article-journal"},"uris":["http://www.mendeley.com/documents/?uuid=59a1f60b-20f3-4652-aa52-6f439b1a2472"]}],"mendeley":{"formattedCitation":"(Jang, 2010; Nishiuchi et al., 2015)","plainTextFormattedCitation":"(Jang, 2010; Nishiuchi et al., 2015)","previouslyFormattedCitation":"(Jang, 2010; Nishiuchi et al., 2015)"},"properties":{"noteIndex":0},"schema":"https://github.com/citation-style-language/schema/raw/master/csl-citation.json"}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(Jang, 2010; Nishiuchi et al., 2015)</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w:t>
      </w:r>
      <w:r w:rsid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{"citationItems":[{"id":"ITEM-1","itemData":{"ISSN":"0361-1981","author":[{"dropping-particle":"","family":"Jang","given":"Wonjae","non-dropping-particle":"","parse-names":false,"suffix":""}],"container-title":"Transportation Research Record: Journal of the Transportation Research Board","id":"ITEM-1","issue":"2144","issued":{"date-parts":[["2010"]]},"page":"142-149","publisher":"Transportation Research Board of the National Academies","title":"Travel time and transfer analysis using transit smart card data","type":"article-journal"},"uris":["http://www.mendeley.com/documents/?uuid=59a1f60b-20f3-4652-aa52-6f439b1a2472"]}],"mendeley":{"formattedCitation":"(Jang, 2010)","manualFormatting":"Jang (2010)","plainTextFormattedCitation":"(Jang, 2010)","previouslyFormattedCitation":"(Jang, 2010)"},"properties":{"noteIndex":0},"schema":"https://github.com/citation-style-language/schema/raw/master/csl-citation.json"}</w:instrText>
      </w:r>
      <w:r w:rsid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Jang (</w:t>
      </w:r>
      <w:r w:rsidR="00866338" w:rsidRPr="00866338">
        <w:rPr>
          <w:rFonts w:ascii="Times New Roman" w:eastAsia="Yu Mincho" w:hAnsi="Times New Roman" w:cs="Times New Roman"/>
          <w:noProof/>
          <w:sz w:val="24"/>
          <w:szCs w:val="24"/>
          <w:lang w:eastAsia="ja-JP"/>
        </w:rPr>
        <w:t>2010)</w:t>
      </w:r>
      <w:r w:rsidR="00866338">
        <w:rPr>
          <w:rFonts w:ascii="Times New Roman" w:eastAsia="Yu Mincho" w:hAnsi="Times New Roman" w:cs="Times New Roman"/>
          <w:sz w:val="24"/>
          <w:szCs w:val="24"/>
          <w:lang w:eastAsia="ja-JP"/>
        </w:rPr>
        <w:fldChar w:fldCharType="end"/>
      </w:r>
      <w:r w:rsidR="00866338">
        <w:rPr>
          <w:rFonts w:ascii="Times New Roman" w:eastAsia="Yu Mincho" w:hAnsi="Times New Roman" w:cs="Times New Roman"/>
          <w:sz w:val="24"/>
          <w:szCs w:val="24"/>
          <w:lang w:eastAsia="ja-JP"/>
        </w:rPr>
        <w:t xml:space="preserve"> </w:t>
      </w:r>
      <w:ins w:id="175" w:author="Miller,  Dr. Harvey J." w:date="2019-10-09T14:32:00Z">
        <w:r>
          <w:rPr>
            <w:rFonts w:ascii="Times New Roman" w:eastAsia="Yu Mincho" w:hAnsi="Times New Roman" w:cs="Times New Roman"/>
            <w:sz w:val="24"/>
            <w:szCs w:val="24"/>
            <w:lang w:eastAsia="ja-JP"/>
          </w:rPr>
          <w:t xml:space="preserve">discusses the use of </w:t>
        </w:r>
      </w:ins>
      <w:del w:id="176" w:author="Miller,  Dr. Harvey J." w:date="2019-10-09T14:32:00Z">
        <w:r w:rsidR="00491109" w:rsidDel="00DC5489">
          <w:rPr>
            <w:rFonts w:ascii="Times New Roman" w:eastAsia="Yu Mincho" w:hAnsi="Times New Roman" w:cs="Times New Roman"/>
            <w:sz w:val="24"/>
            <w:szCs w:val="24"/>
            <w:lang w:eastAsia="ja-JP"/>
          </w:rPr>
          <w:delText xml:space="preserve">attempted to examine the </w:delText>
        </w:r>
      </w:del>
      <w:r w:rsidR="00491109">
        <w:rPr>
          <w:rFonts w:ascii="Times New Roman" w:eastAsia="Yu Mincho" w:hAnsi="Times New Roman" w:cs="Times New Roman"/>
          <w:sz w:val="24"/>
          <w:szCs w:val="24"/>
          <w:lang w:eastAsia="ja-JP"/>
        </w:rPr>
        <w:t xml:space="preserve">smart card data potential for transportation planning, especially travel and transfer analysis. </w:t>
      </w:r>
      <w:r w:rsidR="00866338" w:rsidRP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Procedia","id":"ITEM-1","issued":{"date-parts":[["2015"]]},"page":"391-401","publisher":"Elsevier","title":"A Fundamental Study on Evaluation of Public Transport Transfer Nodes by Data Envelop Analysis Approach Using Smart Card Data","type":"article-journal","volume":"6"},"uris":["http://www.mendeley.com/documents/?uuid=b0bd92c8-112a-4928-bf43-48246e234238"]}],"mendeley":{"formattedCitation":"(Nishiuchi et al., 2015)","manualFormatting":"Nishiuchi et al. (2015)","plainTextFormattedCitation":"(Nishiuchi et al., 2015)","previouslyFormattedCitation":"(Nishiuchi et al., 2015)"},"properties":{"noteIndex":0},"schema":"https://github.com/citation-style-language/schema/raw/master/csl-citation.json"}</w:instrText>
      </w:r>
      <w:r w:rsidR="00866338" w:rsidRP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Nishiuchi et al.</w:t>
      </w:r>
      <w:r w:rsidR="00866338" w:rsidRPr="00866338">
        <w:rPr>
          <w:rFonts w:ascii="Times New Roman" w:eastAsia="Yu Mincho" w:hAnsi="Times New Roman" w:cs="Times New Roman"/>
          <w:noProof/>
          <w:sz w:val="24"/>
          <w:szCs w:val="24"/>
          <w:lang w:eastAsia="ja-JP"/>
        </w:rPr>
        <w:t xml:space="preserve"> </w:t>
      </w:r>
      <w:r w:rsidR="00866338">
        <w:rPr>
          <w:rFonts w:ascii="Times New Roman" w:eastAsia="Yu Mincho" w:hAnsi="Times New Roman" w:cs="Times New Roman"/>
          <w:noProof/>
          <w:sz w:val="24"/>
          <w:szCs w:val="24"/>
          <w:lang w:eastAsia="ja-JP"/>
        </w:rPr>
        <w:t>(</w:t>
      </w:r>
      <w:r w:rsidR="00866338" w:rsidRPr="00866338">
        <w:rPr>
          <w:rFonts w:ascii="Times New Roman" w:eastAsia="Yu Mincho" w:hAnsi="Times New Roman" w:cs="Times New Roman"/>
          <w:noProof/>
          <w:sz w:val="24"/>
          <w:szCs w:val="24"/>
          <w:lang w:eastAsia="ja-JP"/>
        </w:rPr>
        <w:t>2015)</w:t>
      </w:r>
      <w:r w:rsidR="00866338" w:rsidRPr="00866338">
        <w:rPr>
          <w:rFonts w:ascii="Times New Roman" w:eastAsia="Yu Mincho" w:hAnsi="Times New Roman" w:cs="Times New Roman"/>
          <w:sz w:val="24"/>
          <w:szCs w:val="24"/>
          <w:lang w:eastAsia="ja-JP"/>
        </w:rPr>
        <w:fldChar w:fldCharType="end"/>
      </w:r>
      <w:r w:rsidR="00866338">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used DESUCA smart cards data to measure the transfer efficiency in Kochi city, Japan. An advantage of smart card data is that it is linked to humans not vehicles. A disadvantage is limited availability compared to </w:t>
      </w:r>
      <w:r w:rsidR="00F719D0">
        <w:rPr>
          <w:rFonts w:ascii="Times New Roman" w:eastAsia="Yu Mincho" w:hAnsi="Times New Roman" w:cs="Times New Roman"/>
          <w:sz w:val="24"/>
          <w:szCs w:val="24"/>
          <w:lang w:eastAsia="ja-JP"/>
        </w:rPr>
        <w:t>the open</w:t>
      </w:r>
      <w:r w:rsidR="00491109">
        <w:rPr>
          <w:rFonts w:ascii="Times New Roman" w:eastAsia="Yu Mincho" w:hAnsi="Times New Roman" w:cs="Times New Roman"/>
          <w:sz w:val="24"/>
          <w:szCs w:val="24"/>
          <w:lang w:eastAsia="ja-JP"/>
        </w:rPr>
        <w:t xml:space="preserve"> data</w:t>
      </w:r>
      <w:r w:rsidR="00F719D0">
        <w:rPr>
          <w:rFonts w:ascii="Times New Roman" w:eastAsia="Yu Mincho" w:hAnsi="Times New Roman" w:cs="Times New Roman"/>
          <w:sz w:val="24"/>
          <w:szCs w:val="24"/>
          <w:lang w:eastAsia="ja-JP"/>
        </w:rPr>
        <w:t xml:space="preserve"> </w:t>
      </w:r>
      <w:ins w:id="177" w:author="Miller,  Dr. Harvey J." w:date="2019-10-09T14:37:00Z">
        <w:r>
          <w:rPr>
            <w:rFonts w:ascii="Times New Roman" w:eastAsia="Yu Mincho" w:hAnsi="Times New Roman" w:cs="Times New Roman"/>
            <w:sz w:val="24"/>
            <w:szCs w:val="24"/>
            <w:lang w:eastAsia="ja-JP"/>
          </w:rPr>
          <w:t xml:space="preserve">sources </w:t>
        </w:r>
      </w:ins>
      <w:r w:rsidR="00F719D0">
        <w:rPr>
          <w:rFonts w:ascii="Times New Roman" w:eastAsia="Yu Mincho" w:hAnsi="Times New Roman" w:cs="Times New Roman"/>
          <w:sz w:val="24"/>
          <w:szCs w:val="24"/>
          <w:lang w:eastAsia="ja-JP"/>
        </w:rPr>
        <w:t>such as GTFS</w:t>
      </w:r>
      <w:r w:rsidR="00491109">
        <w:rPr>
          <w:rFonts w:ascii="Times New Roman" w:eastAsia="Yu Mincho" w:hAnsi="Times New Roman" w:cs="Times New Roman"/>
          <w:sz w:val="24"/>
          <w:szCs w:val="24"/>
          <w:lang w:eastAsia="ja-JP"/>
        </w:rPr>
        <w:t xml:space="preserve">. </w:t>
      </w:r>
    </w:p>
    <w:p w14:paraId="4CEEE515"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p>
    <w:p w14:paraId="03D73EDC" w14:textId="682EC476" w:rsidR="00491109" w:rsidRDefault="00491109" w:rsidP="00491109">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Pr>
          <w:rFonts w:ascii="Times New Roman" w:eastAsia="Yu Mincho" w:hAnsi="Times New Roman" w:cs="Times New Roman"/>
          <w:sz w:val="24"/>
          <w:szCs w:val="24"/>
          <w:u w:val="single"/>
          <w:lang w:eastAsia="ja-JP"/>
        </w:rPr>
        <w:t>Measuring and analyzing public trans</w:t>
      </w:r>
      <w:ins w:id="178" w:author="Miller,  Dr. Harvey J." w:date="2019-10-09T14:39:00Z">
        <w:r w:rsidR="00DC5489">
          <w:rPr>
            <w:rFonts w:ascii="Times New Roman" w:eastAsia="Yu Mincho" w:hAnsi="Times New Roman" w:cs="Times New Roman"/>
            <w:sz w:val="24"/>
            <w:szCs w:val="24"/>
            <w:u w:val="single"/>
            <w:lang w:eastAsia="ja-JP"/>
          </w:rPr>
          <w:t>it</w:t>
        </w:r>
      </w:ins>
      <w:del w:id="179" w:author="Miller,  Dr. Harvey J." w:date="2019-10-09T14:39:00Z">
        <w:r w:rsidDel="00DC5489">
          <w:rPr>
            <w:rFonts w:ascii="Times New Roman" w:eastAsia="Yu Mincho" w:hAnsi="Times New Roman" w:cs="Times New Roman"/>
            <w:sz w:val="24"/>
            <w:szCs w:val="24"/>
            <w:u w:val="single"/>
            <w:lang w:eastAsia="ja-JP"/>
          </w:rPr>
          <w:delText>po</w:delText>
        </w:r>
      </w:del>
      <w:del w:id="180" w:author="Miller,  Dr. Harvey J." w:date="2019-10-09T14:38:00Z">
        <w:r w:rsidDel="00DC5489">
          <w:rPr>
            <w:rFonts w:ascii="Times New Roman" w:eastAsia="Yu Mincho" w:hAnsi="Times New Roman" w:cs="Times New Roman"/>
            <w:sz w:val="24"/>
            <w:szCs w:val="24"/>
            <w:u w:val="single"/>
            <w:lang w:eastAsia="ja-JP"/>
          </w:rPr>
          <w:delText>rtation</w:delText>
        </w:r>
      </w:del>
      <w:r>
        <w:rPr>
          <w:rFonts w:ascii="Times New Roman" w:eastAsia="Yu Mincho" w:hAnsi="Times New Roman" w:cs="Times New Roman"/>
          <w:sz w:val="24"/>
          <w:szCs w:val="24"/>
          <w:u w:val="single"/>
          <w:lang w:eastAsia="ja-JP"/>
        </w:rPr>
        <w:t xml:space="preserve"> transfers </w:t>
      </w:r>
    </w:p>
    <w:p w14:paraId="7393246F" w14:textId="18E36B46" w:rsidR="00491109" w:rsidRDefault="00DC5489" w:rsidP="00491109">
      <w:pPr>
        <w:spacing w:line="240" w:lineRule="auto"/>
        <w:jc w:val="both"/>
        <w:rPr>
          <w:rFonts w:ascii="Times New Roman" w:eastAsia="Yu Mincho" w:hAnsi="Times New Roman" w:cs="Times New Roman"/>
          <w:sz w:val="24"/>
          <w:szCs w:val="24"/>
          <w:lang w:eastAsia="ja-JP"/>
        </w:rPr>
      </w:pPr>
      <w:ins w:id="181" w:author="Miller,  Dr. Harvey J." w:date="2019-10-09T14:38:00Z">
        <w:r>
          <w:rPr>
            <w:rFonts w:ascii="Times New Roman" w:eastAsia="Yu Mincho" w:hAnsi="Times New Roman" w:cs="Times New Roman"/>
            <w:sz w:val="24"/>
            <w:szCs w:val="24"/>
            <w:lang w:eastAsia="ja-JP"/>
          </w:rPr>
          <w:t xml:space="preserve">We can classify public transit transfer studies into two major categories, </w:t>
        </w:r>
      </w:ins>
      <w:del w:id="182" w:author="Miller,  Dr. Harvey J." w:date="2019-10-09T14:38:00Z">
        <w:r w:rsidR="00491109" w:rsidDel="00DC5489">
          <w:rPr>
            <w:rFonts w:ascii="Times New Roman" w:eastAsia="Yu Mincho" w:hAnsi="Times New Roman" w:cs="Times New Roman"/>
            <w:sz w:val="24"/>
            <w:szCs w:val="24"/>
            <w:lang w:eastAsia="ja-JP"/>
          </w:rPr>
          <w:delText xml:space="preserve">While PT transfer studies are diverse, we can classify them into two general categories, </w:delText>
        </w:r>
      </w:del>
      <w:r w:rsidR="00491109">
        <w:rPr>
          <w:rFonts w:ascii="Times New Roman" w:eastAsia="Yu Mincho" w:hAnsi="Times New Roman" w:cs="Times New Roman"/>
          <w:sz w:val="24"/>
          <w:szCs w:val="24"/>
          <w:lang w:eastAsia="ja-JP"/>
        </w:rPr>
        <w:t xml:space="preserve">namely, </w:t>
      </w:r>
      <w:ins w:id="183" w:author="Miller,  Dr. Harvey J." w:date="2019-10-09T14:39:00Z">
        <w:r>
          <w:rPr>
            <w:rFonts w:ascii="Times New Roman" w:eastAsia="Yu Mincho" w:hAnsi="Times New Roman" w:cs="Times New Roman"/>
            <w:sz w:val="24"/>
            <w:szCs w:val="24"/>
            <w:lang w:eastAsia="ja-JP"/>
          </w:rPr>
          <w:t xml:space="preserve">transfer </w:t>
        </w:r>
      </w:ins>
      <w:r w:rsidR="00491109">
        <w:rPr>
          <w:rFonts w:ascii="Times New Roman" w:eastAsia="Yu Mincho" w:hAnsi="Times New Roman" w:cs="Times New Roman"/>
          <w:sz w:val="24"/>
          <w:szCs w:val="24"/>
          <w:lang w:eastAsia="ja-JP"/>
        </w:rPr>
        <w:t xml:space="preserve">measurement and </w:t>
      </w:r>
      <w:ins w:id="184" w:author="Miller,  Dr. Harvey J." w:date="2019-10-09T14:39:00Z">
        <w:r>
          <w:rPr>
            <w:rFonts w:ascii="Times New Roman" w:eastAsia="Yu Mincho" w:hAnsi="Times New Roman" w:cs="Times New Roman"/>
            <w:sz w:val="24"/>
            <w:szCs w:val="24"/>
            <w:lang w:eastAsia="ja-JP"/>
          </w:rPr>
          <w:t xml:space="preserve">transfer </w:t>
        </w:r>
      </w:ins>
      <w:r w:rsidR="00491109">
        <w:rPr>
          <w:rFonts w:ascii="Times New Roman" w:eastAsia="Yu Mincho" w:hAnsi="Times New Roman" w:cs="Times New Roman"/>
          <w:sz w:val="24"/>
          <w:szCs w:val="24"/>
          <w:lang w:eastAsia="ja-JP"/>
        </w:rPr>
        <w:t>optimization.</w:t>
      </w:r>
    </w:p>
    <w:p w14:paraId="6EE99E19" w14:textId="47A8B796" w:rsidR="00491109" w:rsidDel="00DC5489" w:rsidRDefault="00DC5489">
      <w:pPr>
        <w:spacing w:line="240" w:lineRule="auto"/>
        <w:jc w:val="both"/>
        <w:rPr>
          <w:del w:id="185" w:author="Miller,  Dr. Harvey J." w:date="2019-10-09T14:39:00Z"/>
          <w:rFonts w:ascii="Times New Roman" w:eastAsia="Yu Mincho" w:hAnsi="Times New Roman" w:cs="Times New Roman"/>
          <w:sz w:val="24"/>
          <w:szCs w:val="24"/>
          <w:lang w:eastAsia="ja-JP"/>
        </w:rPr>
      </w:pPr>
      <w:ins w:id="186" w:author="Miller,  Dr. Harvey J." w:date="2019-10-09T14:39:00Z">
        <w:r>
          <w:rPr>
            <w:rFonts w:ascii="Times New Roman" w:eastAsia="Yu Mincho" w:hAnsi="Times New Roman" w:cs="Times New Roman"/>
            <w:b/>
            <w:sz w:val="24"/>
            <w:szCs w:val="24"/>
            <w:lang w:eastAsia="ja-JP"/>
          </w:rPr>
          <w:t>Transfer m</w:t>
        </w:r>
      </w:ins>
      <w:del w:id="187" w:author="Miller,  Dr. Harvey J." w:date="2019-10-09T14:39:00Z">
        <w:r w:rsidR="00491109" w:rsidDel="00DC5489">
          <w:rPr>
            <w:rFonts w:ascii="Times New Roman" w:eastAsia="Yu Mincho" w:hAnsi="Times New Roman" w:cs="Times New Roman"/>
            <w:b/>
            <w:sz w:val="24"/>
            <w:szCs w:val="24"/>
            <w:lang w:eastAsia="ja-JP"/>
          </w:rPr>
          <w:delText>M</w:delText>
        </w:r>
      </w:del>
      <w:r w:rsidR="00491109">
        <w:rPr>
          <w:rFonts w:ascii="Times New Roman" w:eastAsia="Yu Mincho" w:hAnsi="Times New Roman" w:cs="Times New Roman"/>
          <w:b/>
          <w:sz w:val="24"/>
          <w:szCs w:val="24"/>
          <w:lang w:eastAsia="ja-JP"/>
        </w:rPr>
        <w:t xml:space="preserve">easurement. </w:t>
      </w:r>
      <w:r w:rsidR="00491109">
        <w:rPr>
          <w:rFonts w:ascii="Times New Roman" w:eastAsia="Yu Mincho" w:hAnsi="Times New Roman" w:cs="Times New Roman"/>
          <w:sz w:val="24"/>
          <w:szCs w:val="24"/>
          <w:lang w:eastAsia="ja-JP"/>
        </w:rPr>
        <w:t xml:space="preserve">Many studies concentrated on measuring different aspects of transfers and defined different indices based on one or several transfer attributes. </w:t>
      </w:r>
      <w:r w:rsidR="00491109">
        <w:rPr>
          <w:rFonts w:ascii="Times New Roman" w:hAnsi="Times New Roman" w:cs="Times New Roman"/>
          <w:sz w:val="24"/>
          <w:szCs w:val="24"/>
        </w:rPr>
        <w:t xml:space="preserve">For example, </w:t>
      </w:r>
      <w:r w:rsidR="00866338" w:rsidRP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Procedia","id":"ITEM-1","issued":{"date-parts":[["2015"]]},"page":"391-401","publisher":"Elsevier","title":"A Fundamental Study on Evaluation of Public Transport Transfer Nodes by Data Envelop Analysis Approach Using Smart Card Data","type":"article-journal","volume":"6"},"uris":["http://www.mendeley.com/documents/?uuid=b0bd92c8-112a-4928-bf43-48246e234238"]}],"mendeley":{"formattedCitation":"(Nishiuchi et al., 2015)","manualFormatting":"Nishiuchi et al. (2015)","plainTextFormattedCitation":"(Nishiuchi et al., 2015)","previouslyFormattedCitation":"(Nishiuchi et al., 2015)"},"properties":{"noteIndex":0},"schema":"https://github.com/citation-style-language/schema/raw/master/csl-citation.json"}</w:instrText>
      </w:r>
      <w:r w:rsidR="00866338" w:rsidRP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Nishiuchi et al.</w:t>
      </w:r>
      <w:r w:rsidR="00866338" w:rsidRPr="00866338">
        <w:rPr>
          <w:rFonts w:ascii="Times New Roman" w:eastAsia="Yu Mincho" w:hAnsi="Times New Roman" w:cs="Times New Roman"/>
          <w:noProof/>
          <w:sz w:val="24"/>
          <w:szCs w:val="24"/>
          <w:lang w:eastAsia="ja-JP"/>
        </w:rPr>
        <w:t xml:space="preserve"> </w:t>
      </w:r>
      <w:r w:rsidR="00866338">
        <w:rPr>
          <w:rFonts w:ascii="Times New Roman" w:eastAsia="Yu Mincho" w:hAnsi="Times New Roman" w:cs="Times New Roman"/>
          <w:noProof/>
          <w:sz w:val="24"/>
          <w:szCs w:val="24"/>
          <w:lang w:eastAsia="ja-JP"/>
        </w:rPr>
        <w:t>(</w:t>
      </w:r>
      <w:r w:rsidR="00866338" w:rsidRPr="00866338">
        <w:rPr>
          <w:rFonts w:ascii="Times New Roman" w:eastAsia="Yu Mincho" w:hAnsi="Times New Roman" w:cs="Times New Roman"/>
          <w:noProof/>
          <w:sz w:val="24"/>
          <w:szCs w:val="24"/>
          <w:lang w:eastAsia="ja-JP"/>
        </w:rPr>
        <w:t>2015)</w:t>
      </w:r>
      <w:r w:rsidR="00866338" w:rsidRPr="00866338">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used Data Envelop Analysis (DEA) model to reference multiple indices to evaluate the efficiency of user transfers between transportation systems. This study concentrated on the transfer stations’ commuting efficiency using users’ smart card data. </w:t>
      </w:r>
    </w:p>
    <w:p w14:paraId="136314F4" w14:textId="2E97CDFC" w:rsidR="00491109" w:rsidRDefault="00491109">
      <w:pPr>
        <w:spacing w:line="240" w:lineRule="auto"/>
        <w:jc w:val="both"/>
        <w:rPr>
          <w:rFonts w:ascii="Times New Roman" w:hAnsi="Times New Roman" w:cs="Times New Roman"/>
          <w:sz w:val="24"/>
          <w:szCs w:val="24"/>
        </w:rPr>
        <w:pPrChange w:id="188" w:author="Miller,  Dr. Harvey J." w:date="2019-10-09T14:39:00Z">
          <w:pPr>
            <w:spacing w:line="240" w:lineRule="auto"/>
            <w:ind w:firstLine="720"/>
            <w:jc w:val="both"/>
          </w:pPr>
        </w:pPrChange>
      </w:pPr>
      <w:del w:id="189" w:author="Miller,  Dr. Harvey J." w:date="2019-10-09T14:39:00Z">
        <w:r w:rsidDel="00DC5489">
          <w:rPr>
            <w:rFonts w:ascii="Times New Roman" w:eastAsia="Yu Mincho" w:hAnsi="Times New Roman" w:cs="Times New Roman"/>
            <w:sz w:val="24"/>
            <w:szCs w:val="24"/>
            <w:lang w:eastAsia="ja-JP"/>
          </w:rPr>
          <w:delText xml:space="preserve">Besides transfer nodes’ efficiency, </w:delText>
        </w:r>
      </w:del>
      <w:r w:rsid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0966-6923","author":[{"dropping-particle":"","family":"Hadas","given":"Yuval","non-dropping-particle":"","parse-names":false,"suffix":""},{"dropping-particle":"","family":"Ranjitkar","given":"Prakash","non-dropping-particle":"","parse-names":false,"suffix":""}],"container-title":"journal of Transport Geography","id":"ITEM-1","issued":{"date-parts":[["2012"]]},"page":"137-147","publisher":"Elsevier","title":"Modeling public-transit connectivity with spatial quality-of-transfer measurements","type":"article-journal","volume":"22"},"uris":["http://www.mendeley.com/documents/?uuid=4743d63c-a733-4e37-a77f-73ba5e83588f"]}],"mendeley":{"formattedCitation":"(Hadas &amp; Ranjitkar, 2012)","manualFormatting":"Hadas &amp; Ranjitkar (2012)","plainTextFormattedCitation":"(Hadas &amp; Ranjitkar, 2012)","previouslyFormattedCitation":"(Hadas &amp; Ranjitkar, 2012)"},"properties":{"noteIndex":0},"schema":"https://github.com/citation-style-language/schema/raw/master/csl-citation.json"}</w:instrText>
      </w:r>
      <w:r w:rsid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Hadas &amp; Ranjitkar</w:t>
      </w:r>
      <w:r w:rsidR="00866338" w:rsidRPr="00866338">
        <w:rPr>
          <w:rFonts w:ascii="Times New Roman" w:eastAsia="Yu Mincho" w:hAnsi="Times New Roman" w:cs="Times New Roman"/>
          <w:noProof/>
          <w:sz w:val="24"/>
          <w:szCs w:val="24"/>
          <w:lang w:eastAsia="ja-JP"/>
        </w:rPr>
        <w:t xml:space="preserve"> </w:t>
      </w:r>
      <w:r w:rsidR="00866338">
        <w:rPr>
          <w:rFonts w:ascii="Times New Roman" w:eastAsia="Yu Mincho" w:hAnsi="Times New Roman" w:cs="Times New Roman"/>
          <w:noProof/>
          <w:sz w:val="24"/>
          <w:szCs w:val="24"/>
          <w:lang w:eastAsia="ja-JP"/>
        </w:rPr>
        <w:t>(</w:t>
      </w:r>
      <w:r w:rsidR="00866338" w:rsidRPr="00866338">
        <w:rPr>
          <w:rFonts w:ascii="Times New Roman" w:eastAsia="Yu Mincho" w:hAnsi="Times New Roman" w:cs="Times New Roman"/>
          <w:noProof/>
          <w:sz w:val="24"/>
          <w:szCs w:val="24"/>
          <w:lang w:eastAsia="ja-JP"/>
        </w:rPr>
        <w:t>2012)</w:t>
      </w:r>
      <w:r w:rsidR="00866338">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combined transfer connectivity and travel time to representing the quality of the transfer. They sort</w:t>
      </w:r>
      <w:del w:id="190" w:author="Miller,  Dr. Harvey J." w:date="2019-10-09T14:39:00Z">
        <w:r w:rsidDel="00DC5489">
          <w:rPr>
            <w:rFonts w:ascii="Times New Roman" w:eastAsia="Yu Mincho" w:hAnsi="Times New Roman" w:cs="Times New Roman"/>
            <w:sz w:val="24"/>
            <w:szCs w:val="24"/>
            <w:lang w:eastAsia="ja-JP"/>
          </w:rPr>
          <w:delText>ed</w:delText>
        </w:r>
      </w:del>
      <w:r>
        <w:rPr>
          <w:rFonts w:ascii="Times New Roman" w:eastAsia="Yu Mincho" w:hAnsi="Times New Roman" w:cs="Times New Roman"/>
          <w:sz w:val="24"/>
          <w:szCs w:val="24"/>
          <w:lang w:eastAsia="ja-JP"/>
        </w:rPr>
        <w:t xml:space="preserve"> the transfers by quality standards into </w:t>
      </w:r>
      <w:r w:rsidR="00CF0043">
        <w:rPr>
          <w:rFonts w:ascii="Times New Roman" w:eastAsia="Yu Mincho" w:hAnsi="Times New Roman" w:cs="Times New Roman"/>
          <w:sz w:val="24"/>
          <w:szCs w:val="24"/>
          <w:lang w:eastAsia="ja-JP"/>
        </w:rPr>
        <w:t>several categories and</w:t>
      </w:r>
      <w:r>
        <w:rPr>
          <w:rFonts w:ascii="Times New Roman" w:eastAsia="Yu Mincho" w:hAnsi="Times New Roman" w:cs="Times New Roman"/>
          <w:sz w:val="24"/>
          <w:szCs w:val="24"/>
          <w:lang w:eastAsia="ja-JP"/>
        </w:rPr>
        <w:t xml:space="preserve"> measured the transfer’s effectiveness in terms of travel time and transfer by mode of the two transfer stops. </w:t>
      </w:r>
    </w:p>
    <w:p w14:paraId="5B278F75" w14:textId="0A166F59" w:rsidR="00491109" w:rsidRDefault="00866338"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{"citationItems":[{"id":"ITEM-1","itemData":{"DOI":"10.1016/j.tra.2010.11.002","ISSN":"09658564","author":[{"dropping-particle":"","family":"Guo","given":"Zhan","non-dropping-particle":"","parse-names":false,"suffix":""},{"dropping-particle":"","family":"Wilson","given":"Nigel H M","non-dropping-particle":"","parse-names":false,"suffix":""}],"container-title":"Transportation Research Part A: Policy and Practice","id":"ITEM-1","issue":"2","issued":{"date-parts":[["2011"]]},"page":"91-104","publisher":"Pergamon","title":"Assessing the cost of transfer inconvenience in public transport systems: A case study of the London Underground","type":"article-journal","volume":"45"},"uris":["http://www.mendeley.com/documents/?uuid=76b2b6f9-5dc5-4627-9263-11b017d5d87f"]}],"mendeley":{"formattedCitation":"(Guo &amp; Wilson, 2011)","manualFormatting":"Guo &amp; Wilson (2011)","plainTextFormattedCitation":"(Guo &amp; Wilson, 2011)","previouslyFormattedCitation":"(Guo &amp; Wilson, 2011)"},"properties":{"noteIndex":0},"schema":"https://github.com/citation-style-language/schema/raw/master/csl-citation.json"}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Guo &amp; Wilson</w:t>
      </w:r>
      <w:r w:rsidRPr="00866338">
        <w:rPr>
          <w:rFonts w:ascii="Times New Roman" w:eastAsia="Yu Mincho" w:hAnsi="Times New Roman" w:cs="Times New Roman"/>
          <w:noProof/>
          <w:sz w:val="24"/>
          <w:szCs w:val="24"/>
          <w:lang w:eastAsia="ja-JP"/>
        </w:rPr>
        <w:t xml:space="preserve"> </w:t>
      </w:r>
      <w:r>
        <w:rPr>
          <w:rFonts w:ascii="Times New Roman" w:eastAsia="Yu Mincho" w:hAnsi="Times New Roman" w:cs="Times New Roman"/>
          <w:noProof/>
          <w:sz w:val="24"/>
          <w:szCs w:val="24"/>
          <w:lang w:eastAsia="ja-JP"/>
        </w:rPr>
        <w:t>(</w:t>
      </w:r>
      <w:r w:rsidRPr="00866338">
        <w:rPr>
          <w:rFonts w:ascii="Times New Roman" w:eastAsia="Yu Mincho" w:hAnsi="Times New Roman" w:cs="Times New Roman"/>
          <w:noProof/>
          <w:sz w:val="24"/>
          <w:szCs w:val="24"/>
          <w:lang w:eastAsia="ja-JP"/>
        </w:rPr>
        <w:t>2011)</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assessed the cost of transfer in </w:t>
      </w:r>
      <w:del w:id="191" w:author="Liu, Luyu" w:date="2019-10-09T18:52:00Z">
        <w:r w:rsidR="00491109" w:rsidDel="00C71184">
          <w:rPr>
            <w:rFonts w:ascii="Times New Roman" w:eastAsia="Yu Mincho" w:hAnsi="Times New Roman" w:cs="Times New Roman"/>
            <w:sz w:val="24"/>
            <w:szCs w:val="24"/>
            <w:lang w:eastAsia="ja-JP"/>
          </w:rPr>
          <w:delText xml:space="preserve">PT </w:delText>
        </w:r>
      </w:del>
      <w:ins w:id="192" w:author="Liu, Luyu" w:date="2019-10-09T18:52:00Z">
        <w:r w:rsidR="00C71184">
          <w:rPr>
            <w:rFonts w:ascii="Times New Roman" w:eastAsia="Yu Mincho" w:hAnsi="Times New Roman" w:cs="Times New Roman"/>
            <w:sz w:val="24"/>
            <w:szCs w:val="24"/>
            <w:lang w:eastAsia="ja-JP"/>
          </w:rPr>
          <w:t xml:space="preserve">transit </w:t>
        </w:r>
      </w:ins>
      <w:r w:rsidR="00491109">
        <w:rPr>
          <w:rFonts w:ascii="Times New Roman" w:eastAsia="Yu Mincho" w:hAnsi="Times New Roman" w:cs="Times New Roman"/>
          <w:sz w:val="24"/>
          <w:szCs w:val="24"/>
          <w:lang w:eastAsia="ja-JP"/>
        </w:rPr>
        <w:t xml:space="preserve">system based on both users’ and operators’ perspective. The paper developed an index based on path choice and labeling approach and applied it to the London Underground system in London, UK. In the case study, the paper computed each transfer nodes’ average time and economic cost per capita and their effectiveness in London Underground system. They used four multinomial logit models to measure the effectiveness of each transfer node. </w:t>
      </w:r>
    </w:p>
    <w:p w14:paraId="17B76BE6" w14:textId="4FDE096B"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Some research analyz</w:t>
      </w:r>
      <w:ins w:id="193" w:author="Miller,  Dr. Harvey J." w:date="2019-10-09T14:40:00Z">
        <w:r w:rsidR="00D14F91">
          <w:rPr>
            <w:rFonts w:ascii="Times New Roman" w:eastAsia="Yu Mincho" w:hAnsi="Times New Roman" w:cs="Times New Roman"/>
            <w:sz w:val="24"/>
            <w:szCs w:val="24"/>
            <w:lang w:eastAsia="ja-JP"/>
          </w:rPr>
          <w:t>e</w:t>
        </w:r>
      </w:ins>
      <w:del w:id="194" w:author="Miller,  Dr. Harvey J." w:date="2019-10-09T14:40:00Z">
        <w:r w:rsidDel="00D14F91">
          <w:rPr>
            <w:rFonts w:ascii="Times New Roman" w:eastAsia="Yu Mincho" w:hAnsi="Times New Roman" w:cs="Times New Roman"/>
            <w:sz w:val="24"/>
            <w:szCs w:val="24"/>
            <w:lang w:eastAsia="ja-JP"/>
          </w:rPr>
          <w:delText>e</w:delText>
        </w:r>
        <w:r w:rsidR="00060139" w:rsidDel="00D14F91">
          <w:rPr>
            <w:rFonts w:ascii="Times New Roman" w:eastAsia="Yu Mincho" w:hAnsi="Times New Roman" w:cs="Times New Roman"/>
            <w:sz w:val="24"/>
            <w:szCs w:val="24"/>
            <w:lang w:eastAsia="ja-JP"/>
          </w:rPr>
          <w:delText>d</w:delText>
        </w:r>
      </w:del>
      <w:r>
        <w:rPr>
          <w:rFonts w:ascii="Times New Roman" w:eastAsia="Yu Mincho" w:hAnsi="Times New Roman" w:cs="Times New Roman"/>
          <w:sz w:val="24"/>
          <w:szCs w:val="24"/>
          <w:lang w:eastAsia="ja-JP"/>
        </w:rPr>
        <w:t xml:space="preserve"> users’ </w:t>
      </w:r>
      <w:del w:id="195" w:author="Miller,  Dr. Harvey J." w:date="2019-10-09T14:40:00Z">
        <w:r w:rsidDel="00D14F91">
          <w:rPr>
            <w:rFonts w:ascii="Times New Roman" w:eastAsia="Yu Mincho" w:hAnsi="Times New Roman" w:cs="Times New Roman"/>
            <w:sz w:val="24"/>
            <w:szCs w:val="24"/>
            <w:lang w:eastAsia="ja-JP"/>
          </w:rPr>
          <w:delText xml:space="preserve">psychological </w:delText>
        </w:r>
      </w:del>
      <w:r>
        <w:rPr>
          <w:rFonts w:ascii="Times New Roman" w:eastAsia="Yu Mincho" w:hAnsi="Times New Roman" w:cs="Times New Roman"/>
          <w:sz w:val="24"/>
          <w:szCs w:val="24"/>
          <w:lang w:eastAsia="ja-JP"/>
        </w:rPr>
        <w:t>perception</w:t>
      </w:r>
      <w:ins w:id="196" w:author="Miller,  Dr. Harvey J." w:date="2019-10-09T14:40:00Z">
        <w:r w:rsidR="00D14F91">
          <w:rPr>
            <w:rFonts w:ascii="Times New Roman" w:eastAsia="Yu Mincho" w:hAnsi="Times New Roman" w:cs="Times New Roman"/>
            <w:sz w:val="24"/>
            <w:szCs w:val="24"/>
            <w:lang w:eastAsia="ja-JP"/>
          </w:rPr>
          <w:t>s</w:t>
        </w:r>
      </w:ins>
      <w:r>
        <w:rPr>
          <w:rFonts w:ascii="Times New Roman" w:eastAsia="Yu Mincho" w:hAnsi="Times New Roman" w:cs="Times New Roman"/>
          <w:sz w:val="24"/>
          <w:szCs w:val="24"/>
          <w:lang w:eastAsia="ja-JP"/>
        </w:rPr>
        <w:t xml:space="preserve"> </w:t>
      </w:r>
      <w:ins w:id="197" w:author="Miller,  Dr. Harvey J." w:date="2019-10-09T14:40:00Z">
        <w:r w:rsidR="00D14F91">
          <w:rPr>
            <w:rFonts w:ascii="Times New Roman" w:eastAsia="Yu Mincho" w:hAnsi="Times New Roman" w:cs="Times New Roman"/>
            <w:sz w:val="24"/>
            <w:szCs w:val="24"/>
            <w:lang w:eastAsia="ja-JP"/>
          </w:rPr>
          <w:t xml:space="preserve">and attitudes about </w:t>
        </w:r>
      </w:ins>
      <w:del w:id="198" w:author="Miller,  Dr. Harvey J." w:date="2019-10-09T14:40:00Z">
        <w:r w:rsidDel="00D14F91">
          <w:rPr>
            <w:rFonts w:ascii="Times New Roman" w:eastAsia="Yu Mincho" w:hAnsi="Times New Roman" w:cs="Times New Roman"/>
            <w:sz w:val="24"/>
            <w:szCs w:val="24"/>
            <w:lang w:eastAsia="ja-JP"/>
          </w:rPr>
          <w:delText xml:space="preserve">towards </w:delText>
        </w:r>
      </w:del>
      <w:r>
        <w:rPr>
          <w:rFonts w:ascii="Times New Roman" w:eastAsia="Yu Mincho" w:hAnsi="Times New Roman" w:cs="Times New Roman"/>
          <w:sz w:val="24"/>
          <w:szCs w:val="24"/>
          <w:lang w:eastAsia="ja-JP"/>
        </w:rPr>
        <w:t>transfer</w:t>
      </w:r>
      <w:ins w:id="199" w:author="Miller,  Dr. Harvey J." w:date="2019-10-09T14:40:00Z">
        <w:r w:rsidR="00D14F91">
          <w:rPr>
            <w:rFonts w:ascii="Times New Roman" w:eastAsia="Yu Mincho" w:hAnsi="Times New Roman" w:cs="Times New Roman"/>
            <w:sz w:val="24"/>
            <w:szCs w:val="24"/>
            <w:lang w:eastAsia="ja-JP"/>
          </w:rPr>
          <w:t>s</w:t>
        </w:r>
      </w:ins>
      <w:r>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{"citationItems":[{"id":"ITEM-1","itemData":{"DOI":"10.3141/1872-02","ISBN":"0361-1981","ISSN":"0361-1981","abstract":" Transit riders negatively perceive transfers because of their inconvenience, often referred to as a transfer penalty. Understanding what affects the transfer penalty can have significant implications for a transit authority and also lead to potential improvements in ridership forecasting models. A new method was developed to assess the transfer penalty on the basis of onboard survey data, a partial path choice model, and geographic information system techniques. This approach was applied to the Massachusetts Bay Transportation Authority subway system in downtown Boston. The new method improves the estimates of the transfer penalty, reduces the complexity of data processing, and improves the overall understanding of the perception of transfers. ","author":[{"dropping-particle":"","family":"Guo","given":"Zhan","non-dropping-particle":"","parse-names":false,"suffix":""},{"dropping-particle":"","family":"Wilson","given":"Nigel","non-dropping-particle":"","parse-names":false,"suffix":""}],"container-title":"Transportation Research Record: Journal of the Transportation Research Board","id":"ITEM-1","issue":"1872","issued":{"date-parts":[["2004"]]},"page":"10-18","publisher":"Transportation Research Board of the National Academies","title":"Assessment of the Transfer Penalty for Transit Trips Geographic Information System-Based Disaggregate Modeling Approach","type":"article-journal","volume":"1872"},"uris":["http://www.mendeley.com/documents/?uuid=ea8c7e47-a8d0-4f86-850c-8408e51e3a6a"]},{"id":"ITEM-2","itemData":{"author":[{"dropping-particle":"","family":"Wardman","given":"Mark","non-dropping-particle":"","parse-names":false,"suffix":""},{"dropping-particle":"","family":"Hine","given":"Julian","non-dropping-particle":"","parse-names":false,"suffix":""},{"dropping-particle":"","family":"Stradling","given":"Stephen","non-dropping-particle":"","parse-names":false,"suffix":""}],"container-title":"Scottish Executive Central Research Unit","id":"ITEM-2","issued":{"date-parts":[["2001"]]},"title":"Interchange and Travel Choice Volume 2","type":"article-journal"},"uris":["http://www.mendeley.com/documents/?uuid=02d4bbd9-3d8b-42ab-9aea-bd885e14e488","http://www.mendeley.com/documents/?uuid=09ad41b5-fa39-46cd-9a1c-e7a519ca87cb"]},{"id":"ITEM-3","itemData":{"ISSN":"0361-1981","author":[{"dropping-particle":"","family":"Liu","given":"Rongfang","non-dropping-particle":"","parse-names":false,"suffix":""},{"dropping-particle":"","family":"Pendyala","given":"Ram","non-dropping-particle":"","parse-names":false,"suffix":""},{"dropping-particle":"","family":"Polzin","given":"Steven","non-dropping-particle":"","parse-names":false,"suffix":""}],"container-title":"Transportation Research Record: Journal of the Transportation Research Board","id":"ITEM-3","issue":"1607","issued":{"date-parts":[["1997"]]},"page":"74-80","publisher":"Transportation Research Board of the National Academies","title":"Assessment of intermodal transfer penalties using stated preference data","type":"article-journal"},"uris":["http://www.mendeley.com/documents/?uuid=a2ca59c3-5570-4da8-b37b-a6c53465f050","http://www.mendeley.com/documents/?uuid=df1e5e2c-a4d2-4d7f-b9a4-21f1e83a833e"]},{"id":"ITEM-4","itemData":{"author":[{"dropping-particle":"","family":"Planning","given":"Central Transportation","non-dropping-particle":"","parse-names":false,"suffix":""},{"dropping-particle":"","family":"Transportation","given":"United States. Dept. of","non-dropping-particle":"","parse-names":false,"suffix":""}],"id":"ITEM-4","issued":{"date-parts":[["1997"]]},"publisher":"US Dept. of Transportation","title":"Transfer penalties in urban mode choice modeling","type":"book"},"uris":["http://www.mendeley.com/documents/?uuid=5b1551e3-aed2-4141-9e00-1bc2600a9bfd","http://www.mendeley.com/documents/?uuid=a787741b-8ff9-4a1b-aa6a-83b63143efc1"]},{"id":"ITEM-5","itemData":{"author":[{"dropping-particle":"","family":"Hunt","given":"John","non-dropping-particle":"","parse-names":false,"suffix":""}],"id":"ITEM-5","issued":{"date-parts":[["1990","1","1"]]},"title":"A logit model of public transport route choice","type":"book","volume":"60"},"uris":["http://www.mendeley.com/documents/?uuid=9d47e2e8-2943-4238-b31d-002d030624e5","http://www.mendeley.com/documents/?uuid=67129d71-9930-48a8-808e-8067829daabe"]},{"id":"ITEM-6","itemData":{"abstract":"Very good original article considering the importance of transfer penalty for bus riders in Tapei. Also compare the value of the difefrent travel time elements to each other. transfer, walk and wait has the highest penalties. Also importantat though is that people will take the first avaialble bus even though it sinvolves a transfer.","author":[{"dropping-particle":"","family":"Han","given":"A F","non-dropping-particle":"","parse-names":false,"suffix":""}],"container-title":"Transportation Research Record","id":"ITEM-6","issue":"Table 1","issued":{"date-parts":[["1987"]]},"page":"8-14","title":"Assessment of Transfer Penalty to Bus Riders in Taipei: A Disaggregate Demand Modeling Approach","type":"article-journal","volume":"1139"},"uris":["http://www.mendeley.com/documents/?uuid=31c351e4-5e17-4dbc-9273-5bc7fef8e7a9"]},{"id":"ITEM-7","itemData":{"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record","id":"ITEM-7","issued":{"date-parts":[["1975"]]},"page":"38-51","title":"Role of waiting time, comfort, and convenience in modal choice for work trip","type":"article-journal","volume":"534"},"uris":["http://www.mendeley.com/documents/?uuid=e0a6c792-6afe-4e60-8355-8398f578ad68","http://www.mendeley.com/documents/?uuid=b2cd8038-fe7b-4196-b1d9-ddc6bb91a857"]}],"mendeley":{"formattedCitation":"(Algers, Hansen, &amp; Tegner, 1975; Guo &amp; Wilson, 2004; Han, 1987; Hunt, 1990; R. Liu, Pendyala, &amp; Polzin, 1997; Planning &amp; Transportation, 1997; Wardman, Hine, &amp; Stradling, 2001)","plainTextFormattedCitation":"(Algers, Hansen, &amp; Tegner, 1975; Guo &amp; Wilson, 2004; Han, 1987; Hunt, 1990; R. Liu, Pendyala, &amp; Polzin, 1997; Planning &amp; Transportation, 1997; Wardman, Hine, &amp; Stradling, 2001)","previouslyFormattedCitation":"(Algers, Hansen, &amp; Tegner, 1975; Guo &amp; Wilson, 2004; Han, 1987; Hunt, 1990; R. Liu, Pendyala, &amp; Polzin, 1997; Planning &amp; Transportation, 1997; Wardman, Hine, &amp; Stradling, 2001)"},"properties":{"noteIndex":0},"schema":"https://github.com/citation-style-language/schema/raw/master/csl-citation.json"}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(Algers, Hansen, &amp; Tegner, 1975; Guo &amp; Wilson, 2004; Han, 1987; Hunt, 1990; R. Liu, Pendyala, &amp; Polzin, 1997; Planning &amp; Transportation, 1997; Wardman, Hine, &amp; Stradling, 2001)</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These studies </w:t>
      </w:r>
      <w:ins w:id="200" w:author="Miller,  Dr. Harvey J." w:date="2019-10-09T14:41:00Z">
        <w:r w:rsidR="00D14F91">
          <w:rPr>
            <w:rFonts w:ascii="Times New Roman" w:eastAsia="Yu Mincho" w:hAnsi="Times New Roman" w:cs="Times New Roman"/>
            <w:sz w:val="24"/>
            <w:szCs w:val="24"/>
            <w:lang w:eastAsia="ja-JP"/>
          </w:rPr>
          <w:t xml:space="preserve">focus on measuring </w:t>
        </w:r>
      </w:ins>
      <w:del w:id="201" w:author="Miller,  Dr. Harvey J." w:date="2019-10-09T14:41:00Z">
        <w:r w:rsidDel="00D14F91">
          <w:rPr>
            <w:rFonts w:ascii="Times New Roman" w:eastAsia="Yu Mincho" w:hAnsi="Times New Roman" w:cs="Times New Roman"/>
            <w:sz w:val="24"/>
            <w:szCs w:val="24"/>
            <w:lang w:eastAsia="ja-JP"/>
          </w:rPr>
          <w:delText xml:space="preserve">used </w:delText>
        </w:r>
      </w:del>
      <w:r>
        <w:rPr>
          <w:rFonts w:ascii="Times New Roman" w:eastAsia="Yu Mincho" w:hAnsi="Times New Roman" w:cs="Times New Roman"/>
          <w:sz w:val="24"/>
          <w:szCs w:val="24"/>
          <w:lang w:eastAsia="ja-JP"/>
        </w:rPr>
        <w:t>transfer penalt</w:t>
      </w:r>
      <w:ins w:id="202" w:author="Miller,  Dr. Harvey J." w:date="2019-10-09T14:41:00Z">
        <w:r w:rsidR="00D14F91">
          <w:rPr>
            <w:rFonts w:ascii="Times New Roman" w:eastAsia="Yu Mincho" w:hAnsi="Times New Roman" w:cs="Times New Roman"/>
            <w:sz w:val="24"/>
            <w:szCs w:val="24"/>
            <w:lang w:eastAsia="ja-JP"/>
          </w:rPr>
          <w:t>ies</w:t>
        </w:r>
      </w:ins>
      <w:del w:id="203" w:author="Miller,  Dr. Harvey J." w:date="2019-10-09T14:41:00Z">
        <w:r w:rsidDel="00D14F91">
          <w:rPr>
            <w:rFonts w:ascii="Times New Roman" w:eastAsia="Yu Mincho" w:hAnsi="Times New Roman" w:cs="Times New Roman"/>
            <w:sz w:val="24"/>
            <w:szCs w:val="24"/>
            <w:lang w:eastAsia="ja-JP"/>
          </w:rPr>
          <w:delText>y</w:delText>
        </w:r>
      </w:del>
      <w:ins w:id="204" w:author="Miller,  Dr. Harvey J." w:date="2019-10-09T14:41:00Z">
        <w:r w:rsidR="00D14F91">
          <w:rPr>
            <w:rFonts w:ascii="Times New Roman" w:eastAsia="Yu Mincho" w:hAnsi="Times New Roman" w:cs="Times New Roman"/>
            <w:sz w:val="24"/>
            <w:szCs w:val="24"/>
            <w:lang w:eastAsia="ja-JP"/>
          </w:rPr>
          <w:t>;</w:t>
        </w:r>
      </w:ins>
      <w:del w:id="205" w:author="Miller,  Dr. Harvey J." w:date="2019-10-09T14:41:00Z">
        <w:r w:rsidDel="00D14F91">
          <w:rPr>
            <w:rFonts w:ascii="Times New Roman" w:eastAsia="Yu Mincho" w:hAnsi="Times New Roman" w:cs="Times New Roman"/>
            <w:sz w:val="24"/>
            <w:szCs w:val="24"/>
            <w:lang w:eastAsia="ja-JP"/>
          </w:rPr>
          <w:delText xml:space="preserve"> as the measurement:</w:delText>
        </w:r>
      </w:del>
      <w:r>
        <w:rPr>
          <w:rFonts w:ascii="Times New Roman" w:eastAsia="Yu Mincho" w:hAnsi="Times New Roman" w:cs="Times New Roman"/>
          <w:sz w:val="24"/>
          <w:szCs w:val="24"/>
          <w:lang w:eastAsia="ja-JP"/>
        </w:rPr>
        <w:t xml:space="preserve"> these penalties encompass a broad </w:t>
      </w:r>
      <w:r>
        <w:rPr>
          <w:rFonts w:ascii="Times New Roman" w:eastAsia="Yu Mincho" w:hAnsi="Times New Roman" w:cs="Times New Roman"/>
          <w:sz w:val="24"/>
          <w:szCs w:val="24"/>
          <w:lang w:eastAsia="ja-JP"/>
        </w:rPr>
        <w:lastRenderedPageBreak/>
        <w:t xml:space="preserve">range of factors such as </w:t>
      </w:r>
      <w:del w:id="206" w:author="Miller,  Dr. Harvey J." w:date="2019-10-09T14:42:00Z">
        <w:r w:rsidDel="00D14F91">
          <w:rPr>
            <w:rFonts w:ascii="Times New Roman" w:eastAsia="Yu Mincho" w:hAnsi="Times New Roman" w:cs="Times New Roman"/>
            <w:sz w:val="24"/>
            <w:szCs w:val="24"/>
            <w:lang w:eastAsia="ja-JP"/>
          </w:rPr>
          <w:delText xml:space="preserve">transfer </w:delText>
        </w:r>
      </w:del>
      <w:r>
        <w:rPr>
          <w:rFonts w:ascii="Times New Roman" w:eastAsia="Yu Mincho" w:hAnsi="Times New Roman" w:cs="Times New Roman"/>
          <w:sz w:val="24"/>
          <w:szCs w:val="24"/>
          <w:lang w:eastAsia="ja-JP"/>
        </w:rPr>
        <w:t>walking</w:t>
      </w:r>
      <w:ins w:id="207" w:author="Liu, Luyu" w:date="2019-10-09T19:28:00Z">
        <w:r w:rsidR="00527319">
          <w:rPr>
            <w:rFonts w:ascii="Times New Roman" w:eastAsia="Yu Mincho" w:hAnsi="Times New Roman" w:cs="Times New Roman"/>
            <w:sz w:val="24"/>
            <w:szCs w:val="24"/>
            <w:lang w:eastAsia="ja-JP"/>
          </w:rPr>
          <w:t xml:space="preserve"> time</w:t>
        </w:r>
      </w:ins>
      <w:r>
        <w:rPr>
          <w:rFonts w:ascii="Times New Roman" w:eastAsia="Yu Mincho" w:hAnsi="Times New Roman" w:cs="Times New Roman"/>
          <w:sz w:val="24"/>
          <w:szCs w:val="24"/>
          <w:lang w:eastAsia="ja-JP"/>
        </w:rPr>
        <w:t xml:space="preserve">, </w:t>
      </w:r>
      <w:commentRangeStart w:id="208"/>
      <w:del w:id="209" w:author="Liu, Luyu" w:date="2019-10-09T19:28:00Z">
        <w:r w:rsidDel="00DC1030">
          <w:rPr>
            <w:rFonts w:ascii="Times New Roman" w:eastAsia="Yu Mincho" w:hAnsi="Times New Roman" w:cs="Times New Roman"/>
            <w:sz w:val="24"/>
            <w:szCs w:val="24"/>
            <w:lang w:eastAsia="ja-JP"/>
          </w:rPr>
          <w:delText>transfer’s number</w:delText>
        </w:r>
        <w:commentRangeEnd w:id="208"/>
        <w:r w:rsidR="00D14F91" w:rsidDel="00DC1030">
          <w:rPr>
            <w:rStyle w:val="CommentReference"/>
          </w:rPr>
          <w:commentReference w:id="208"/>
        </w:r>
      </w:del>
      <w:ins w:id="210" w:author="Liu, Luyu" w:date="2019-10-09T19:31:00Z">
        <w:r w:rsidR="003E3347">
          <w:rPr>
            <w:rFonts w:ascii="Times New Roman" w:eastAsia="Yu Mincho" w:hAnsi="Times New Roman" w:cs="Times New Roman"/>
            <w:sz w:val="24"/>
            <w:szCs w:val="24"/>
            <w:lang w:eastAsia="ja-JP"/>
          </w:rPr>
          <w:t>number of transfers in a single trip</w:t>
        </w:r>
      </w:ins>
      <w:r>
        <w:rPr>
          <w:rFonts w:ascii="Times New Roman" w:eastAsia="Yu Mincho" w:hAnsi="Times New Roman" w:cs="Times New Roman"/>
          <w:sz w:val="24"/>
          <w:szCs w:val="24"/>
          <w:lang w:eastAsia="ja-JP"/>
        </w:rPr>
        <w:t xml:space="preserve">, </w:t>
      </w:r>
      <w:del w:id="211" w:author="Miller,  Dr. Harvey J." w:date="2019-10-09T14:41:00Z">
        <w:r w:rsidDel="00D14F91">
          <w:rPr>
            <w:rFonts w:ascii="Times New Roman" w:eastAsia="Yu Mincho" w:hAnsi="Times New Roman" w:cs="Times New Roman"/>
            <w:sz w:val="24"/>
            <w:szCs w:val="24"/>
            <w:lang w:eastAsia="ja-JP"/>
          </w:rPr>
          <w:delText xml:space="preserve">transfer </w:delText>
        </w:r>
      </w:del>
      <w:r>
        <w:rPr>
          <w:rFonts w:ascii="Times New Roman" w:eastAsia="Yu Mincho" w:hAnsi="Times New Roman" w:cs="Times New Roman"/>
          <w:sz w:val="24"/>
          <w:szCs w:val="24"/>
          <w:lang w:eastAsia="ja-JP"/>
        </w:rPr>
        <w:t>waiting</w:t>
      </w:r>
      <w:ins w:id="212" w:author="Miller,  Dr. Harvey J." w:date="2019-10-09T14:41:00Z">
        <w:r w:rsidR="00D14F91">
          <w:rPr>
            <w:rFonts w:ascii="Times New Roman" w:eastAsia="Yu Mincho" w:hAnsi="Times New Roman" w:cs="Times New Roman"/>
            <w:sz w:val="24"/>
            <w:szCs w:val="24"/>
            <w:lang w:eastAsia="ja-JP"/>
          </w:rPr>
          <w:t xml:space="preserve"> time</w:t>
        </w:r>
      </w:ins>
      <w:r>
        <w:rPr>
          <w:rFonts w:ascii="Times New Roman" w:eastAsia="Yu Mincho" w:hAnsi="Times New Roman" w:cs="Times New Roman"/>
          <w:sz w:val="24"/>
          <w:szCs w:val="24"/>
          <w:lang w:eastAsia="ja-JP"/>
        </w:rPr>
        <w:t>, ticket fare, and other environmental factors.</w:t>
      </w:r>
      <w:del w:id="213" w:author="Liu, Luyu" w:date="2019-10-09T19:32:00Z">
        <w:r w:rsidDel="00914BCC">
          <w:rPr>
            <w:rFonts w:ascii="Times New Roman" w:eastAsia="Yu Mincho" w:hAnsi="Times New Roman" w:cs="Times New Roman"/>
            <w:sz w:val="24"/>
            <w:szCs w:val="24"/>
            <w:lang w:eastAsia="ja-JP"/>
          </w:rPr>
          <w:delText xml:space="preserve"> </w:delText>
        </w:r>
        <w:commentRangeStart w:id="214"/>
        <w:r w:rsidDel="00914BCC">
          <w:rPr>
            <w:rFonts w:ascii="Times New Roman" w:eastAsia="Yu Mincho" w:hAnsi="Times New Roman" w:cs="Times New Roman"/>
            <w:sz w:val="24"/>
            <w:szCs w:val="24"/>
            <w:lang w:eastAsia="ja-JP"/>
          </w:rPr>
          <w:delText>However, insufficient and imprecise data source limits their generalizability and authenticity.</w:delText>
        </w:r>
        <w:commentRangeEnd w:id="214"/>
        <w:r w:rsidR="00D14F91" w:rsidDel="00914BCC">
          <w:rPr>
            <w:rStyle w:val="CommentReference"/>
          </w:rPr>
          <w:commentReference w:id="214"/>
        </w:r>
      </w:del>
    </w:p>
    <w:p w14:paraId="72B31BB6" w14:textId="653511A6" w:rsidR="00491109" w:rsidRDefault="00866338"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fldLock="1"/>
      </w:r>
      <w:r w:rsidR="009A3634">
        <w:rPr>
          <w:rFonts w:ascii="Times New Roman" w:eastAsia="Yu Mincho" w:hAnsi="Times New Roman" w:cs="Times New Roman"/>
          <w:sz w:val="24"/>
          <w:szCs w:val="24"/>
          <w:lang w:eastAsia="ja-JP"/>
        </w:rPr>
        <w:instrText>ADDIN CSL_CITATION {"citationItems":[{"id":"ITEM-1","itemData":{"ISSN":"0198-9715","author":[{"dropping-particle":"","family":"Kujala","given":"Rainer","non-dropping-particle":"","parse-names":false,"suffix":""},{"dropping-particle":"","family":"Weckström","given":"Christoffer","non-dropping-particle":"","parse-names":false,"suffix":""},{"dropping-particle":"","family":"Mladenović","given":"Miloš N","non-dropping-particle":"","parse-names":false,"suffix":""},{"dropping-particle":"","family":"Saramäki","given":"Jari","non-dropping-particle":"","parse-names":false,"suffix":""}],"container-title":"Computers, Environment and Urban Systems","id":"ITEM-1","issued":{"date-parts":[["2018"]]},"page":"41-54","publisher":"Elsevier","title":"Travel times and transfers in public transport: Comprehensive accessibility analysis based on Pareto-optimal journeys","type":"article-journal","volume":"67"},"uris":["http://www.mendeley.com/documents/?uuid=58b58419-7db3-4c7b-9c8a-8b7fff6f4a29"]}],"mendeley":{"formattedCitation":"(Kujala, Weckström, Mladenović, &amp; Saramäki, 2018)","manualFormatting":"Kujala et al. (2018)","plainTextFormattedCitation":"(Kujala, Weckström, Mladenović, &amp; Saramäki, 2018)","previouslyFormattedCitation":"(Kujala, Weckström, Mladenović, &amp; Saramäki, 2018)"},"properties":{"noteIndex":0},"schema":"https://github.com/citation-style-language/schema/raw/master/csl-citation.json"}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Kujala et al.</w:t>
      </w:r>
      <w:r w:rsidRPr="00866338">
        <w:rPr>
          <w:rFonts w:ascii="Times New Roman" w:eastAsia="Yu Mincho" w:hAnsi="Times New Roman" w:cs="Times New Roman"/>
          <w:noProof/>
          <w:sz w:val="24"/>
          <w:szCs w:val="24"/>
          <w:lang w:eastAsia="ja-JP"/>
        </w:rPr>
        <w:t xml:space="preserve"> </w:t>
      </w:r>
      <w:r>
        <w:rPr>
          <w:rFonts w:ascii="Times New Roman" w:eastAsia="Yu Mincho" w:hAnsi="Times New Roman" w:cs="Times New Roman"/>
          <w:noProof/>
          <w:sz w:val="24"/>
          <w:szCs w:val="24"/>
          <w:lang w:eastAsia="ja-JP"/>
        </w:rPr>
        <w:t>(</w:t>
      </w:r>
      <w:r w:rsidRPr="00866338">
        <w:rPr>
          <w:rFonts w:ascii="Times New Roman" w:eastAsia="Yu Mincho" w:hAnsi="Times New Roman" w:cs="Times New Roman"/>
          <w:noProof/>
          <w:sz w:val="24"/>
          <w:szCs w:val="24"/>
          <w:lang w:eastAsia="ja-JP"/>
        </w:rPr>
        <w:t>2018)</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analyzed travel time and transfer </w:t>
      </w:r>
      <w:del w:id="215" w:author="Miller,  Dr. Harvey J." w:date="2019-10-09T14:43:00Z">
        <w:r w:rsidR="00491109" w:rsidDel="00D14F91">
          <w:rPr>
            <w:rFonts w:ascii="Times New Roman" w:eastAsia="Yu Mincho" w:hAnsi="Times New Roman" w:cs="Times New Roman"/>
            <w:sz w:val="24"/>
            <w:szCs w:val="24"/>
            <w:lang w:eastAsia="ja-JP"/>
          </w:rPr>
          <w:delText xml:space="preserve">based on Pareto-optimal theory and conducted a case study </w:delText>
        </w:r>
      </w:del>
      <w:r w:rsidR="00491109">
        <w:rPr>
          <w:rFonts w:ascii="Times New Roman" w:eastAsia="Yu Mincho" w:hAnsi="Times New Roman" w:cs="Times New Roman"/>
          <w:sz w:val="24"/>
          <w:szCs w:val="24"/>
          <w:lang w:eastAsia="ja-JP"/>
        </w:rPr>
        <w:t>in Helsinki, Finland</w:t>
      </w:r>
      <w:ins w:id="216" w:author="Miller,  Dr. Harvey J." w:date="2019-10-09T14:43:00Z">
        <w:r w:rsidR="00D14F91">
          <w:rPr>
            <w:rFonts w:ascii="Times New Roman" w:eastAsia="Yu Mincho" w:hAnsi="Times New Roman" w:cs="Times New Roman"/>
            <w:sz w:val="24"/>
            <w:szCs w:val="24"/>
            <w:lang w:eastAsia="ja-JP"/>
          </w:rPr>
          <w:t xml:space="preserve"> across multiple dimensions</w:t>
        </w:r>
      </w:ins>
      <w:r w:rsidR="00491109">
        <w:rPr>
          <w:rFonts w:ascii="Times New Roman" w:eastAsia="Yu Mincho" w:hAnsi="Times New Roman" w:cs="Times New Roman"/>
          <w:sz w:val="24"/>
          <w:szCs w:val="24"/>
          <w:lang w:eastAsia="ja-JP"/>
        </w:rPr>
        <w:t>. The</w:t>
      </w:r>
      <w:ins w:id="217" w:author="Miller,  Dr. Harvey J." w:date="2019-10-09T14:43:00Z">
        <w:r w:rsidR="00D14F91">
          <w:rPr>
            <w:rFonts w:ascii="Times New Roman" w:eastAsia="Yu Mincho" w:hAnsi="Times New Roman" w:cs="Times New Roman"/>
            <w:sz w:val="24"/>
            <w:szCs w:val="24"/>
            <w:lang w:eastAsia="ja-JP"/>
          </w:rPr>
          <w:t xml:space="preserve">y </w:t>
        </w:r>
      </w:ins>
      <w:del w:id="218" w:author="Miller,  Dr. Harvey J." w:date="2019-10-09T14:43:00Z">
        <w:r w:rsidR="00491109" w:rsidDel="00D14F91">
          <w:rPr>
            <w:rFonts w:ascii="Times New Roman" w:eastAsia="Yu Mincho" w:hAnsi="Times New Roman" w:cs="Times New Roman"/>
            <w:sz w:val="24"/>
            <w:szCs w:val="24"/>
            <w:lang w:eastAsia="ja-JP"/>
          </w:rPr>
          <w:delText xml:space="preserve"> paper </w:delText>
        </w:r>
      </w:del>
      <w:r w:rsidR="00491109">
        <w:rPr>
          <w:rFonts w:ascii="Times New Roman" w:eastAsia="Yu Mincho" w:hAnsi="Times New Roman" w:cs="Times New Roman"/>
          <w:sz w:val="24"/>
          <w:szCs w:val="24"/>
          <w:lang w:eastAsia="ja-JP"/>
        </w:rPr>
        <w:t>calculate</w:t>
      </w:r>
      <w:del w:id="219" w:author="Miller,  Dr. Harvey J." w:date="2019-10-09T14:43:00Z">
        <w:r w:rsidR="00491109" w:rsidDel="00D14F91">
          <w:rPr>
            <w:rFonts w:ascii="Times New Roman" w:eastAsia="Yu Mincho" w:hAnsi="Times New Roman" w:cs="Times New Roman"/>
            <w:sz w:val="24"/>
            <w:szCs w:val="24"/>
            <w:lang w:eastAsia="ja-JP"/>
          </w:rPr>
          <w:delText>d</w:delText>
        </w:r>
      </w:del>
      <w:r w:rsidR="00491109">
        <w:rPr>
          <w:rFonts w:ascii="Times New Roman" w:eastAsia="Yu Mincho" w:hAnsi="Times New Roman" w:cs="Times New Roman"/>
          <w:sz w:val="24"/>
          <w:szCs w:val="24"/>
          <w:lang w:eastAsia="ja-JP"/>
        </w:rPr>
        <w:t xml:space="preserve"> pre-journey waiting time, journey duration, and number of required transfers for all Pareto-optimal journeys between all origin-destination (OD) pairs to calculate accessibility for Pareto</w:t>
      </w:r>
      <w:ins w:id="220" w:author="Miller,  Dr. Harvey J." w:date="2019-10-09T14:43:00Z">
        <w:r w:rsidR="00D14F91">
          <w:rPr>
            <w:rFonts w:ascii="Times New Roman" w:eastAsia="Yu Mincho" w:hAnsi="Times New Roman" w:cs="Times New Roman"/>
            <w:sz w:val="24"/>
            <w:szCs w:val="24"/>
            <w:lang w:eastAsia="ja-JP"/>
          </w:rPr>
          <w:t>-optimal</w:t>
        </w:r>
      </w:ins>
      <w:r w:rsidR="00491109">
        <w:rPr>
          <w:rFonts w:ascii="Times New Roman" w:eastAsia="Yu Mincho" w:hAnsi="Times New Roman" w:cs="Times New Roman"/>
          <w:sz w:val="24"/>
          <w:szCs w:val="24"/>
          <w:lang w:eastAsia="ja-JP"/>
        </w:rPr>
        <w:t xml:space="preserve"> journeys with different number of possible transfers.</w:t>
      </w:r>
    </w:p>
    <w:p w14:paraId="5C3B080E"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p>
    <w:p w14:paraId="5FB0F380" w14:textId="18175930"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b/>
          <w:sz w:val="24"/>
          <w:szCs w:val="24"/>
          <w:lang w:eastAsia="ja-JP"/>
        </w:rPr>
        <w:t>Optimization</w:t>
      </w:r>
      <w:r>
        <w:rPr>
          <w:rFonts w:ascii="Times New Roman" w:eastAsia="Yu Mincho" w:hAnsi="Times New Roman" w:cs="Times New Roman"/>
          <w:sz w:val="24"/>
          <w:szCs w:val="24"/>
          <w:lang w:eastAsia="ja-JP"/>
        </w:rPr>
        <w:t xml:space="preserve">. The synchronization of bus timetables is a sub-problem of bus network planning, and it has been proven to be NP-hard, meaning it is difficult to solve exactly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{"citationItems":[{"id":"ITEM-1","itemData":{"ISSN":"0191-2615","author":[{"dropping-particle":"","family":"Ibarra-Rojas","given":"Omar J","non-dropping-particle":"","parse-names":false,"suffix":""},{"dropping-particle":"","family":"Rios-Solis","given":"Yasmin A","non-dropping-particle":"","parse-names":false,"suffix":""}],"container-title":"Transportation Research Part B: Methodological","id":"ITEM-1","issue":"5","issued":{"date-parts":[["2012"]]},"page":"599-614","publisher":"Elsevier","title":"Synchronization of bus timetabling","type":"article-journal","volume":"46"},"uris":["http://www.mendeley.com/documents/?uuid=478fcef6-e9d7-433a-ba54-883592fef3ba","http://www.mendeley.com/documents/?uuid=7558a75a-80c7-4e11-ab04-3572e168757b"]}],"mendeley":{"formattedCitation":"(Ibarra-Rojas &amp; Rios-Solis, 2012)","plainTextFormattedCitation":"(Ibarra-Rojas &amp; Rios-Solis, 2012)","previouslyFormattedCitation":"(Ibarra-Rojas &amp; Rios-Solis, 2012)"},"properties":{"noteIndex":0},"schema":"https://github.com/citation-style-language/schema/raw/master/csl-citation.json"}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(Ibarra-Rojas &amp; Rios-Solis, 2012)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Methods have been devoted to developing transfer optimization algorithms for planning and optimization purposes, with the objective of optimization includes minimizing travel and waiting times and maximizing synchronization.</w:t>
      </w:r>
      <w:r>
        <w:rPr>
          <w:rFonts w:ascii="Times New Roman" w:hAnsi="Times New Roman" w:cs="Times New Roman"/>
          <w:sz w:val="24"/>
          <w:szCs w:val="24"/>
        </w:rPr>
        <w:t xml:space="preserve"> For example, </w:t>
      </w:r>
      <w:r w:rsidR="00866338">
        <w:rPr>
          <w:rFonts w:ascii="Times New Roman" w:hAnsi="Times New Roman" w:cs="Times New Roman"/>
          <w:sz w:val="24"/>
          <w:szCs w:val="24"/>
        </w:rPr>
        <w:fldChar w:fldCharType="begin" w:fldLock="1"/>
      </w:r>
      <w:r w:rsidR="00866338">
        <w:rPr>
          <w:rFonts w:ascii="Times New Roman" w:hAnsi="Times New Roman" w:cs="Times New Roman"/>
          <w:sz w:val="24"/>
          <w:szCs w:val="24"/>
        </w:rPr>
        <w:instrText>ADDIN CSL_CITATION {"citationItems":[{"id":"ITEM-1","itemData":{"ISSN":"0965-8564","author":[{"dropping-particle":"","family":"Ceder","given":"Avishai","non-dropping-particle":"","parse-names":false,"suffix":""},{"dropping-particle":"","family":"Golany","given":"B","non-dropping-particle":"","parse-names":false,"suffix":""},{"dropping-particle":"","family":"Tal","given":"O","non-dropping-particle":"","parse-names":false,"suffix":""}],"container-title":"Transportation Research Part A: Policy and Practice","id":"ITEM-1","issue":"10","issued":{"date-parts":[["2001"]]},"page":"913-928","publisher":"Elsevier","title":"Creating bus timetables with maximal synchronization","type":"article-journal","volume":"35"},"uris":["http://www.mendeley.com/documents/?uuid=65dd4353-c35f-4d4a-8171-4d56adbe0d48"]}],"mendeley":{"formattedCitation":"(Ceder, Golany, &amp; Tal, 2001)","manualFormatting":"Ceder, Golany, &amp; Tal (2001)","plainTextFormattedCitation":"(Ceder, Golany, &amp; Tal, 2001)","previouslyFormattedCitation":"(Ceder, Golany, &amp; Tal, 2001)"},"properties":{"noteIndex":0},"schema":"https://github.com/citation-style-language/schema/raw/master/csl-citation.json"}</w:instrText>
      </w:r>
      <w:r w:rsidR="00866338">
        <w:rPr>
          <w:rFonts w:ascii="Times New Roman" w:hAnsi="Times New Roman" w:cs="Times New Roman"/>
          <w:sz w:val="24"/>
          <w:szCs w:val="24"/>
        </w:rPr>
        <w:fldChar w:fldCharType="separate"/>
      </w:r>
      <w:r w:rsidR="00866338">
        <w:rPr>
          <w:rFonts w:ascii="Times New Roman" w:hAnsi="Times New Roman" w:cs="Times New Roman"/>
          <w:noProof/>
          <w:sz w:val="24"/>
          <w:szCs w:val="24"/>
        </w:rPr>
        <w:t>Ceder, Golany, &amp; Tal (2001)</w:t>
      </w:r>
      <w:r w:rsidR="00866338">
        <w:rPr>
          <w:rFonts w:ascii="Times New Roman" w:hAnsi="Times New Roman" w:cs="Times New Roman"/>
          <w:sz w:val="24"/>
          <w:szCs w:val="24"/>
        </w:rPr>
        <w:fldChar w:fldCharType="end"/>
      </w:r>
      <w:r w:rsidR="00866338">
        <w:rPr>
          <w:rFonts w:ascii="Times New Roman" w:hAnsi="Times New Roman" w:cs="Times New Roman"/>
          <w:sz w:val="24"/>
          <w:szCs w:val="24"/>
        </w:rPr>
        <w:t xml:space="preserve"> </w:t>
      </w:r>
      <w:r>
        <w:rPr>
          <w:rFonts w:ascii="Times New Roman" w:hAnsi="Times New Roman" w:cs="Times New Roman"/>
          <w:sz w:val="24"/>
          <w:szCs w:val="24"/>
        </w:rPr>
        <w:t>develop</w:t>
      </w:r>
      <w:del w:id="221" w:author="Miller,  Dr. Harvey J." w:date="2019-10-09T14:45:00Z">
        <w:r w:rsidDel="00D14F91">
          <w:rPr>
            <w:rFonts w:ascii="Times New Roman" w:hAnsi="Times New Roman" w:cs="Times New Roman"/>
            <w:sz w:val="24"/>
            <w:szCs w:val="24"/>
          </w:rPr>
          <w:delText>ed</w:delText>
        </w:r>
      </w:del>
      <w:r>
        <w:rPr>
          <w:rFonts w:ascii="Times New Roman" w:hAnsi="Times New Roman" w:cs="Times New Roman"/>
          <w:sz w:val="24"/>
          <w:szCs w:val="24"/>
        </w:rPr>
        <w:t xml:space="preserve"> a heuristic algorithm to maximize the synchronization in a </w:t>
      </w:r>
      <w:ins w:id="222" w:author="Miller,  Dr. Harvey J." w:date="2019-10-09T14:44:00Z">
        <w:r w:rsidR="00D14F91">
          <w:rPr>
            <w:rFonts w:ascii="Times New Roman" w:hAnsi="Times New Roman" w:cs="Times New Roman"/>
            <w:sz w:val="24"/>
            <w:szCs w:val="24"/>
          </w:rPr>
          <w:t xml:space="preserve">public transit </w:t>
        </w:r>
      </w:ins>
      <w:del w:id="223" w:author="Miller,  Dr. Harvey J." w:date="2019-10-09T14:44:00Z">
        <w:r w:rsidDel="00D14F91">
          <w:rPr>
            <w:rFonts w:ascii="Times New Roman" w:hAnsi="Times New Roman" w:cs="Times New Roman"/>
            <w:sz w:val="24"/>
            <w:szCs w:val="24"/>
          </w:rPr>
          <w:delText xml:space="preserve">PT </w:delText>
        </w:r>
      </w:del>
      <w:r>
        <w:rPr>
          <w:rFonts w:ascii="Times New Roman" w:hAnsi="Times New Roman" w:cs="Times New Roman"/>
          <w:sz w:val="24"/>
          <w:szCs w:val="24"/>
        </w:rPr>
        <w:t xml:space="preserve">system. </w:t>
      </w:r>
      <w:r w:rsid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{"citationItems":[{"id":"ITEM-1","itemData":{"ISSN":"0361-1981","author":[{"dropping-particle":"","family":"Jang","given":"Wonjae","non-dropping-particle":"","parse-names":false,"suffix":""}],"container-title":"Transportation Research Record: Journal of the Transportation Research Board","id":"ITEM-1","issue":"2144","issued":{"date-parts":[["2010"]]},"page":"142-149","publisher":"Transportation Research Board of the National Academies","title":"Travel time and transfer analysis using transit smart card data","type":"article-journal"},"uris":["http://www.mendeley.com/documents/?uuid=59a1f60b-20f3-4652-aa52-6f439b1a2472"]}],"mendeley":{"formattedCitation":"(Jang, 2010)","manualFormatting":"Jang (2010)","plainTextFormattedCitation":"(Jang, 2010)","previouslyFormattedCitation":"(Jang, 2010)"},"properties":{"noteIndex":0},"schema":"https://github.com/citation-style-language/schema/raw/master/csl-citation.json"}</w:instrText>
      </w:r>
      <w:r w:rsid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Jang (</w:t>
      </w:r>
      <w:r w:rsidR="00866338" w:rsidRPr="00866338">
        <w:rPr>
          <w:rFonts w:ascii="Times New Roman" w:eastAsia="Yu Mincho" w:hAnsi="Times New Roman" w:cs="Times New Roman"/>
          <w:noProof/>
          <w:sz w:val="24"/>
          <w:szCs w:val="24"/>
          <w:lang w:eastAsia="ja-JP"/>
        </w:rPr>
        <w:t>2010)</w:t>
      </w:r>
      <w:r w:rsidR="00866338">
        <w:rPr>
          <w:rFonts w:ascii="Times New Roman" w:eastAsia="Yu Mincho" w:hAnsi="Times New Roman" w:cs="Times New Roman"/>
          <w:sz w:val="24"/>
          <w:szCs w:val="24"/>
          <w:lang w:eastAsia="ja-JP"/>
        </w:rPr>
        <w:fldChar w:fldCharType="end"/>
      </w:r>
      <w:r w:rsidR="00866338">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utilize</w:t>
      </w:r>
      <w:ins w:id="224" w:author="Miller,  Dr. Harvey J." w:date="2019-10-09T14:45:00Z">
        <w:r w:rsidR="00D14F91">
          <w:rPr>
            <w:rFonts w:ascii="Times New Roman" w:eastAsia="Yu Mincho" w:hAnsi="Times New Roman" w:cs="Times New Roman"/>
            <w:sz w:val="24"/>
            <w:szCs w:val="24"/>
            <w:lang w:eastAsia="ja-JP"/>
          </w:rPr>
          <w:t>s</w:t>
        </w:r>
      </w:ins>
      <w:del w:id="225" w:author="Miller,  Dr. Harvey J." w:date="2019-10-09T14:45:00Z">
        <w:r w:rsidDel="00D14F91">
          <w:rPr>
            <w:rFonts w:ascii="Times New Roman" w:eastAsia="Yu Mincho" w:hAnsi="Times New Roman" w:cs="Times New Roman"/>
            <w:sz w:val="24"/>
            <w:szCs w:val="24"/>
            <w:lang w:eastAsia="ja-JP"/>
          </w:rPr>
          <w:delText>d</w:delText>
        </w:r>
      </w:del>
      <w:r>
        <w:rPr>
          <w:rFonts w:ascii="Times New Roman" w:eastAsia="Yu Mincho" w:hAnsi="Times New Roman" w:cs="Times New Roman"/>
          <w:sz w:val="24"/>
          <w:szCs w:val="24"/>
          <w:lang w:eastAsia="ja-JP"/>
        </w:rPr>
        <w:t xml:space="preserve"> smart card data to illustrate that </w:t>
      </w:r>
      <w:r w:rsidR="003D2880">
        <w:rPr>
          <w:rFonts w:ascii="Times New Roman" w:eastAsia="Yu Mincho" w:hAnsi="Times New Roman" w:cs="Times New Roman"/>
          <w:sz w:val="24"/>
          <w:szCs w:val="24"/>
          <w:lang w:eastAsia="ja-JP"/>
        </w:rPr>
        <w:t>transit authorities</w:t>
      </w:r>
      <w:r>
        <w:rPr>
          <w:rFonts w:ascii="Times New Roman" w:eastAsia="Yu Mincho" w:hAnsi="Times New Roman" w:cs="Times New Roman"/>
          <w:sz w:val="24"/>
          <w:szCs w:val="24"/>
          <w:lang w:eastAsia="ja-JP"/>
        </w:rPr>
        <w:t xml:space="preserve"> can improve the service at some critical transfer nodes.</w:t>
      </w:r>
    </w:p>
    <w:p w14:paraId="227A5D5A" w14:textId="1E1B7D08" w:rsidR="00491109"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Several studies investigate</w:t>
      </w:r>
      <w:del w:id="226" w:author="Miller,  Dr. Harvey J." w:date="2019-10-09T14:46:00Z">
        <w:r w:rsidDel="00D14F91">
          <w:rPr>
            <w:rFonts w:ascii="Times New Roman" w:eastAsia="Yu Mincho" w:hAnsi="Times New Roman" w:cs="Times New Roman"/>
            <w:sz w:val="24"/>
            <w:szCs w:val="24"/>
            <w:lang w:eastAsia="ja-JP"/>
          </w:rPr>
          <w:delText>d</w:delText>
        </w:r>
      </w:del>
      <w:r>
        <w:rPr>
          <w:rFonts w:ascii="Times New Roman" w:eastAsia="Yu Mincho" w:hAnsi="Times New Roman" w:cs="Times New Roman"/>
          <w:sz w:val="24"/>
          <w:szCs w:val="24"/>
          <w:lang w:eastAsia="ja-JP"/>
        </w:rPr>
        <w:t xml:space="preserve"> the real-time</w:t>
      </w:r>
      <w:ins w:id="227" w:author="Liu, Luyu" w:date="2019-10-09T19:32:00Z">
        <w:r w:rsidR="00552BF6">
          <w:rPr>
            <w:rFonts w:ascii="Times New Roman" w:eastAsia="Yu Mincho" w:hAnsi="Times New Roman" w:cs="Times New Roman"/>
            <w:sz w:val="24"/>
            <w:szCs w:val="24"/>
            <w:lang w:eastAsia="ja-JP"/>
          </w:rPr>
          <w:t xml:space="preserve"> (</w:t>
        </w:r>
        <w:r w:rsidR="007644ED">
          <w:rPr>
            <w:rFonts w:ascii="Times New Roman" w:eastAsia="Yu Mincho" w:hAnsi="Times New Roman" w:cs="Times New Roman"/>
            <w:sz w:val="24"/>
            <w:szCs w:val="24"/>
            <w:lang w:eastAsia="ja-JP"/>
          </w:rPr>
          <w:t>tactic-</w:t>
        </w:r>
        <w:r w:rsidR="00552BF6">
          <w:rPr>
            <w:rFonts w:ascii="Times New Roman" w:eastAsia="Yu Mincho" w:hAnsi="Times New Roman" w:cs="Times New Roman"/>
            <w:sz w:val="24"/>
            <w:szCs w:val="24"/>
            <w:lang w:eastAsia="ja-JP"/>
          </w:rPr>
          <w:t>based)</w:t>
        </w:r>
      </w:ins>
      <w:r>
        <w:rPr>
          <w:rFonts w:ascii="Times New Roman" w:eastAsia="Yu Mincho" w:hAnsi="Times New Roman" w:cs="Times New Roman"/>
          <w:sz w:val="24"/>
          <w:szCs w:val="24"/>
          <w:lang w:eastAsia="ja-JP"/>
        </w:rPr>
        <w:t xml:space="preserve"> optimization </w:t>
      </w:r>
      <w:del w:id="228" w:author="Miller,  Dr. Harvey J." w:date="2019-10-09T14:46:00Z">
        <w:r w:rsidDel="00D14F91">
          <w:rPr>
            <w:rFonts w:ascii="Times New Roman" w:eastAsia="Yu Mincho" w:hAnsi="Times New Roman" w:cs="Times New Roman"/>
            <w:sz w:val="24"/>
            <w:szCs w:val="24"/>
            <w:lang w:eastAsia="ja-JP"/>
          </w:rPr>
          <w:delText xml:space="preserve">in the stage </w:delText>
        </w:r>
      </w:del>
      <w:r>
        <w:rPr>
          <w:rFonts w:ascii="Times New Roman" w:eastAsia="Yu Mincho" w:hAnsi="Times New Roman" w:cs="Times New Roman"/>
          <w:sz w:val="24"/>
          <w:szCs w:val="24"/>
          <w:lang w:eastAsia="ja-JP"/>
        </w:rPr>
        <w:t>of system operation</w:t>
      </w:r>
      <w:ins w:id="229" w:author="Miller,  Dr. Harvey J." w:date="2019-10-09T14:46:00Z">
        <w:r w:rsidR="00D14F91">
          <w:rPr>
            <w:rFonts w:ascii="Times New Roman" w:eastAsia="Yu Mincho" w:hAnsi="Times New Roman" w:cs="Times New Roman"/>
            <w:sz w:val="24"/>
            <w:szCs w:val="24"/>
            <w:lang w:eastAsia="ja-JP"/>
          </w:rPr>
          <w:t>s</w:t>
        </w:r>
      </w:ins>
      <w:del w:id="230" w:author="Liu, Luyu" w:date="2019-10-09T19:32:00Z">
        <w:r w:rsidDel="00B66F10">
          <w:rPr>
            <w:rFonts w:ascii="Times New Roman" w:eastAsia="Yu Mincho" w:hAnsi="Times New Roman" w:cs="Times New Roman"/>
            <w:sz w:val="24"/>
            <w:szCs w:val="24"/>
            <w:lang w:eastAsia="ja-JP"/>
          </w:rPr>
          <w:delText xml:space="preserve">, </w:delText>
        </w:r>
        <w:commentRangeStart w:id="231"/>
        <w:r w:rsidDel="00B66F10">
          <w:rPr>
            <w:rFonts w:ascii="Times New Roman" w:eastAsia="Yu Mincho" w:hAnsi="Times New Roman" w:cs="Times New Roman"/>
            <w:sz w:val="24"/>
            <w:szCs w:val="24"/>
            <w:lang w:eastAsia="ja-JP"/>
          </w:rPr>
          <w:delText>which is defined as tactic-based optimization problem</w:delText>
        </w:r>
        <w:commentRangeEnd w:id="231"/>
        <w:r w:rsidR="00D14F91" w:rsidDel="00B66F10">
          <w:rPr>
            <w:rStyle w:val="CommentReference"/>
          </w:rPr>
          <w:commentReference w:id="231"/>
        </w:r>
      </w:del>
      <w:r>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{"citationItems":[{"id":"ITEM-1","itemData":{"author":[{"dropping-particle":"","family":"Nesheli","given":"Mahmood Mahmoodi","non-dropping-particle":"","parse-names":false,"suffix":""},{"dropping-particle":"","family":"Cedera","given":"Avishai Avi","non-dropping-particle":"","parse-names":false,"suffix":""},{"dropping-particle":"","family":"Hassold","given":"Stephan","non-dropping-particle":"","parse-names":false,"suffix":""}],"id":"ITEM-1","issued":{"date-parts":[["2014"]]},"title":"Optimal holding and skip-stop/segment tactics for public-transport transfer synchronization","type":"report"},"uris":["http://www.mendeley.com/documents/?uuid=2b9a94f2-338a-46de-811e-555fa28fc20e"]},{"id":"ITEM-2","itemData":{"ISSN":"0968-090X","author":[{"dropping-particle":"","family":"Nesheli","given":"Mahmood Mahmoodi","non-dropping-particle":"","parse-names":false,"suffix":""},{"dropping-particle":"","family":"Ceder","given":"Avishai Avi","non-dropping-particle":"","parse-names":false,"suffix":""}],"container-title":"Transportation Research Part C: Emerging Technologies","id":"ITEM-2","issued":{"date-parts":[["2014"]]},"page":"491-504","publisher":"Elsevier","title":"Optimal combinations of selected tactics for public-transport transfer synchronization","type":"article-journal","volume":"48"},"uris":["http://www.mendeley.com/documents/?uuid=c299eba0-db97-4521-a9d2-1963b27c2bd9"]},{"id":"ITEM-3","itemData":{"ISSN":"2352-1465","author":[{"dropping-particle":"","family":"Nesheli","given":"Mahmood Mahmoodi","non-dropping-particle":"","parse-names":false,"suffix":""},{"dropping-particle":"","family":"Ceder","given":"Avishai Avi","non-dropping-particle":"","parse-names":false,"suffix":""},{"dropping-particle":"","family":"Liu","given":"Tao","non-dropping-particle":"","parse-names":false,"suffix":""}],"container-title":"Transportation Research Procedia","id":"ITEM-3","issued":{"date-parts":[["2015"]]},"page":"246-268","publisher":"Elsevier","title":"A robust, tactic-based, real-time framework for public-transport transfer synchronization","type":"article-journal","volume":"9"},"uris":["http://www.mendeley.com/documents/?uuid=599f87ff-a55c-4b81-acac-8291eaecdd3b"]},{"id":"ITEM-4","itemData":{"ISSN":"0361-1981","author":[{"dropping-particle":"","family":"Liu","given":"Tao","non-dropping-particle":"","parse-names":false,"suffix":""},{"dropping-particle":"","family":"Ceder","given":"Avishai","non-dropping-particle":"","parse-names":false,"suffix":""},{"dropping-particle":"","family":"Ma","given":"Jihui","non-dropping-particle":"","parse-names":false,"suffix":""},{"dropping-particle":"","family":"Nesheli","given":"Mahmood Mahmoodi","non-dropping-particle":"","parse-names":false,"suffix":""},{"dropping-particle":"","family":"Guan","given":"Wei","non-dropping-particle":"","parse-names":false,"suffix":""}],"container-title":"Transportation Research Record: Journal of the Transportation Research Board","id":"ITEM-4","issue":"2533","issued":{"date-parts":[["2015"]]},"page":"78-90","publisher":"Transportation Research Board of the National Academies","title":"Optimal synchronized transfers in schedule-based public transport networks using online operational tactics","type":"article-journal"},"uris":["http://www.mendeley.com/documents/?uuid=df6f18c5-b57c-4c3a-8d6c-f58ecc25b555"]},{"id":"ITEM-5","itemData":{"ISSN":"1524-9050","author":[{"dropping-particle":"","family":"Nesheli","given":"Mahmood Mahmoodi","non-dropping-particle":"","parse-names":false,"suffix":""},{"dropping-particle":"","family":"Ceder","given":"Avishai","non-dropping-particle":"","parse-names":false,"suffix":""},{"dropping-particle":"","family":"Gonzalez","given":"Vicente A","non-dropping-particle":"","parse-names":false,"suffix":""}],"container-title":"IEEE Transactions on Intelligent Transportation Systems","id":"ITEM-5","issue":"11","issued":{"date-parts":[["2016"]]},"page":"3220-3229","publisher":"IEEE","title":"Real-time public-transport operational tactics using synchronized transfers to eliminate vehicle bunching","type":"article-journal","volume":"17"},"uris":["http://www.mendeley.com/documents/?uuid=1d8e4c67-fab1-4726-a759-76e0be163ee6"]}],"mendeley":{"formattedCitation":"(T. Liu, Ceder, Ma, Nesheli, &amp; Guan, 2015; Nesheli &amp; Ceder, 2014; Nesheli, Ceder, &amp; Liu, 2015; Nesheli, Ceder, &amp; Gonzalez, 2016; Nesheli, Cedera, &amp; Hassold, 2014)","manualFormatting":"(Liu, Ceder, Ma, Nesheli, &amp; Guan, 2015; Nesheli &amp; Ceder, 2014; Nesheli, Ceder, &amp; Liu, 2015; Nesheli, Ceder, &amp; Gonzalez, 2016; Nesheli, Cedera, &amp; Hassold, 2014)","plainTextFormattedCitation":"(T. Liu, Ceder, Ma, Nesheli, &amp; Guan, 2015; Nesheli &amp; Ceder, 2014; Nesheli, Ceder, &amp; Liu, 2015; Nesheli, Ceder, &amp; Gonzalez, 2016; Nesheli, Cedera, &amp; Hassold, 2014)","previouslyFormattedCitation":"(T. Liu, Ceder, Ma, Nesheli, &amp; Guan, 2015; Nesheli &amp; Ceder, 2014; Nesheli, Ceder, &amp; Liu, 2015; Nesheli, Ceder, &amp; Gonzalez, 2016; Nesheli, Cedera, &amp; Hassold, 2014)"},"properties":{"noteIndex":0},"schema":"https://github.com/citation-style-language/schema/raw/master/csl-citation.json"}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(Liu, Ceder, Ma, Nesheli, &amp; Guan, 2015; Nesheli &amp; Ceder, 2014; Nesheli, Ceder, &amp; Liu, 2015; Nesheli, Ceder, &amp; Gonzalez, 2016; Nesheli, Cedera, &amp; Hassold, 2014)</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For example, </w:t>
      </w:r>
      <w:r w:rsidR="00FE182C">
        <w:rPr>
          <w:rFonts w:ascii="Times New Roman" w:eastAsia="Yu Mincho" w:hAnsi="Times New Roman" w:cs="Times New Roman"/>
          <w:sz w:val="24"/>
          <w:szCs w:val="24"/>
          <w:lang w:eastAsia="ja-JP"/>
        </w:rPr>
        <w:fldChar w:fldCharType="begin" w:fldLock="1"/>
      </w:r>
      <w:r w:rsidR="00C80DB3">
        <w:rPr>
          <w:rFonts w:ascii="Times New Roman" w:eastAsia="Yu Mincho" w:hAnsi="Times New Roman" w:cs="Times New Roman"/>
          <w:sz w:val="24"/>
          <w:szCs w:val="24"/>
          <w:lang w:eastAsia="ja-JP"/>
        </w:rPr>
        <w:instrText>ADDIN CSL_CITATION {"citationItems":[{"id":"ITEM-1","itemData":{"ISSN":"2352-1465","author":[{"dropping-particle":"","family":"Nesheli","given":"Mahmood Mahmoodi","non-dropping-particle":"","parse-names":false,"suffix":""},{"dropping-particle":"","family":"Ceder","given":"Avishai Avi","non-dropping-particle":"","parse-names":false,"suffix":""},{"dropping-particle":"","family":"Liu","given":"Tao","non-dropping-particle":"","parse-names":false,"suffix":""}],"container-title":"Transportation Research Procedia","id":"ITEM-1","issued":{"date-parts":[["2015"]]},"page":"246-268","publisher":"Elsevier","title":"A robust, tactic-based, real-time framework for public-transport transfer synchronization","type":"article-journal","volume":"9"},"uris":["http://www.mendeley.com/documents/?uuid=599f87ff-a55c-4b81-acac-8291eaecdd3b"]}],"mendeley":{"formattedCitation":"(Nesheli et al., 2015)","manualFormatting":"Nesheli et al. (2015)","plainTextFormattedCitation":"(Nesheli et al., 2015)","previouslyFormattedCitation":"(Nesheli et al., 2015)"},"properties":{"noteIndex":0},"schema":"https://github.com/citation-style-language/schema/raw/master/csl-citation.json"}</w:instrText>
      </w:r>
      <w:r w:rsidR="00FE182C">
        <w:rPr>
          <w:rFonts w:ascii="Times New Roman" w:eastAsia="Yu Mincho" w:hAnsi="Times New Roman" w:cs="Times New Roman"/>
          <w:sz w:val="24"/>
          <w:szCs w:val="24"/>
          <w:lang w:eastAsia="ja-JP"/>
        </w:rPr>
        <w:fldChar w:fldCharType="separate"/>
      </w:r>
      <w:r w:rsidR="00FE182C">
        <w:rPr>
          <w:rFonts w:ascii="Times New Roman" w:eastAsia="Yu Mincho" w:hAnsi="Times New Roman" w:cs="Times New Roman"/>
          <w:noProof/>
          <w:sz w:val="24"/>
          <w:szCs w:val="24"/>
          <w:lang w:eastAsia="ja-JP"/>
        </w:rPr>
        <w:t>Nesheli et al. (</w:t>
      </w:r>
      <w:r w:rsidR="00FE182C" w:rsidRPr="00FE182C">
        <w:rPr>
          <w:rFonts w:ascii="Times New Roman" w:eastAsia="Yu Mincho" w:hAnsi="Times New Roman" w:cs="Times New Roman"/>
          <w:noProof/>
          <w:sz w:val="24"/>
          <w:szCs w:val="24"/>
          <w:lang w:eastAsia="ja-JP"/>
        </w:rPr>
        <w:t>2015)</w:t>
      </w:r>
      <w:r w:rsidR="00FE182C">
        <w:rPr>
          <w:rFonts w:ascii="Times New Roman" w:eastAsia="Yu Mincho" w:hAnsi="Times New Roman" w:cs="Times New Roman"/>
          <w:sz w:val="24"/>
          <w:szCs w:val="24"/>
          <w:lang w:eastAsia="ja-JP"/>
        </w:rPr>
        <w:fldChar w:fldCharType="end"/>
      </w:r>
      <w:r w:rsidR="00FE182C">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develop</w:t>
      </w:r>
      <w:del w:id="232" w:author="Miller,  Dr. Harvey J." w:date="2019-10-09T14:48:00Z">
        <w:r w:rsidDel="00D14F91">
          <w:rPr>
            <w:rFonts w:ascii="Times New Roman" w:eastAsia="Yu Mincho" w:hAnsi="Times New Roman" w:cs="Times New Roman"/>
            <w:sz w:val="24"/>
            <w:szCs w:val="24"/>
            <w:lang w:eastAsia="ja-JP"/>
          </w:rPr>
          <w:delText>ed</w:delText>
        </w:r>
      </w:del>
      <w:r>
        <w:rPr>
          <w:rFonts w:ascii="Times New Roman" w:eastAsia="Yu Mincho" w:hAnsi="Times New Roman" w:cs="Times New Roman"/>
          <w:sz w:val="24"/>
          <w:szCs w:val="24"/>
          <w:lang w:eastAsia="ja-JP"/>
        </w:rPr>
        <w:t xml:space="preserve"> a </w:t>
      </w:r>
      <w:del w:id="233" w:author="Miller,  Dr. Harvey J." w:date="2019-10-09T14:48:00Z">
        <w:r w:rsidDel="00D14F91">
          <w:rPr>
            <w:rFonts w:ascii="Times New Roman" w:eastAsia="Yu Mincho" w:hAnsi="Times New Roman" w:cs="Times New Roman"/>
            <w:sz w:val="24"/>
            <w:szCs w:val="24"/>
            <w:lang w:eastAsia="ja-JP"/>
          </w:rPr>
          <w:delText xml:space="preserve">system </w:delText>
        </w:r>
      </w:del>
      <w:r>
        <w:rPr>
          <w:rFonts w:ascii="Times New Roman" w:eastAsia="Yu Mincho" w:hAnsi="Times New Roman" w:cs="Times New Roman"/>
          <w:sz w:val="24"/>
          <w:szCs w:val="24"/>
          <w:lang w:eastAsia="ja-JP"/>
        </w:rPr>
        <w:t>performance</w:t>
      </w:r>
      <w:ins w:id="234" w:author="Miller,  Dr. Harvey J." w:date="2019-10-09T14:48:00Z">
        <w:r w:rsidR="00D14F91">
          <w:rPr>
            <w:rFonts w:ascii="Times New Roman" w:eastAsia="Yu Mincho" w:hAnsi="Times New Roman" w:cs="Times New Roman"/>
            <w:sz w:val="24"/>
            <w:szCs w:val="24"/>
            <w:lang w:eastAsia="ja-JP"/>
          </w:rPr>
          <w:t xml:space="preserve"> </w:t>
        </w:r>
      </w:ins>
      <w:del w:id="235" w:author="Miller,  Dr. Harvey J." w:date="2019-10-09T14:48:00Z">
        <w:r w:rsidDel="00D14F91">
          <w:rPr>
            <w:rFonts w:ascii="Times New Roman" w:eastAsia="Yu Mincho" w:hAnsi="Times New Roman" w:cs="Times New Roman"/>
            <w:sz w:val="24"/>
            <w:szCs w:val="24"/>
            <w:lang w:eastAsia="ja-JP"/>
          </w:rPr>
          <w:delText>-</w:delText>
        </w:r>
      </w:del>
      <w:r>
        <w:rPr>
          <w:rFonts w:ascii="Times New Roman" w:eastAsia="Yu Mincho" w:hAnsi="Times New Roman" w:cs="Times New Roman"/>
          <w:sz w:val="24"/>
          <w:szCs w:val="24"/>
          <w:lang w:eastAsia="ja-JP"/>
        </w:rPr>
        <w:t xml:space="preserve">indicator </w:t>
      </w:r>
      <w:ins w:id="236" w:author="Miller,  Dr. Harvey J." w:date="2019-10-09T14:48:00Z">
        <w:r w:rsidR="00D14F91">
          <w:rPr>
            <w:rFonts w:ascii="Times New Roman" w:eastAsia="Yu Mincho" w:hAnsi="Times New Roman" w:cs="Times New Roman"/>
            <w:sz w:val="24"/>
            <w:szCs w:val="24"/>
            <w:lang w:eastAsia="ja-JP"/>
          </w:rPr>
          <w:t xml:space="preserve">system based on </w:t>
        </w:r>
      </w:ins>
      <w:del w:id="237" w:author="Miller,  Dr. Harvey J." w:date="2019-10-09T14:48:00Z">
        <w:r w:rsidDel="00D14F91">
          <w:rPr>
            <w:rFonts w:ascii="Times New Roman" w:eastAsia="Yu Mincho" w:hAnsi="Times New Roman" w:cs="Times New Roman"/>
            <w:sz w:val="24"/>
            <w:szCs w:val="24"/>
            <w:lang w:eastAsia="ja-JP"/>
          </w:rPr>
          <w:delText xml:space="preserve">model and built </w:delText>
        </w:r>
      </w:del>
      <w:r>
        <w:rPr>
          <w:rFonts w:ascii="Times New Roman" w:eastAsia="Yu Mincho" w:hAnsi="Times New Roman" w:cs="Times New Roman"/>
          <w:sz w:val="24"/>
          <w:szCs w:val="24"/>
          <w:lang w:eastAsia="ja-JP"/>
        </w:rPr>
        <w:t>an agent-based model to simulate real-time performance. The study use</w:t>
      </w:r>
      <w:ins w:id="238" w:author="Miller,  Dr. Harvey J." w:date="2019-10-09T14:47:00Z">
        <w:r w:rsidR="00D14F91">
          <w:rPr>
            <w:rFonts w:ascii="Times New Roman" w:eastAsia="Yu Mincho" w:hAnsi="Times New Roman" w:cs="Times New Roman"/>
            <w:sz w:val="24"/>
            <w:szCs w:val="24"/>
            <w:lang w:eastAsia="ja-JP"/>
          </w:rPr>
          <w:t>s</w:t>
        </w:r>
      </w:ins>
      <w:del w:id="239" w:author="Miller,  Dr. Harvey J." w:date="2019-10-09T14:47:00Z">
        <w:r w:rsidDel="00D14F91">
          <w:rPr>
            <w:rFonts w:ascii="Times New Roman" w:eastAsia="Yu Mincho" w:hAnsi="Times New Roman" w:cs="Times New Roman"/>
            <w:sz w:val="24"/>
            <w:szCs w:val="24"/>
            <w:lang w:eastAsia="ja-JP"/>
          </w:rPr>
          <w:delText>d</w:delText>
        </w:r>
      </w:del>
      <w:r>
        <w:rPr>
          <w:rFonts w:ascii="Times New Roman" w:eastAsia="Yu Mincho" w:hAnsi="Times New Roman" w:cs="Times New Roman"/>
          <w:sz w:val="24"/>
          <w:szCs w:val="24"/>
          <w:lang w:eastAsia="ja-JP"/>
        </w:rPr>
        <w:t xml:space="preserve"> GTFS schedule and </w:t>
      </w:r>
      <w:proofErr w:type="spellStart"/>
      <w:r>
        <w:rPr>
          <w:rFonts w:ascii="Times New Roman" w:eastAsia="Yu Mincho" w:hAnsi="Times New Roman" w:cs="Times New Roman"/>
          <w:sz w:val="24"/>
          <w:szCs w:val="24"/>
          <w:lang w:eastAsia="ja-JP"/>
        </w:rPr>
        <w:t>OpenStreet</w:t>
      </w:r>
      <w:proofErr w:type="spellEnd"/>
      <w:r>
        <w:rPr>
          <w:rFonts w:ascii="Times New Roman" w:eastAsia="Yu Mincho" w:hAnsi="Times New Roman" w:cs="Times New Roman"/>
          <w:sz w:val="24"/>
          <w:szCs w:val="24"/>
          <w:lang w:eastAsia="ja-JP"/>
        </w:rPr>
        <w:t xml:space="preserve"> map data, demand data derived from survey, and </w:t>
      </w:r>
      <w:del w:id="240" w:author="Liu, Luyu" w:date="2019-10-09T18:52:00Z">
        <w:r w:rsidDel="00C71184">
          <w:rPr>
            <w:rFonts w:ascii="Times New Roman" w:eastAsia="Yu Mincho" w:hAnsi="Times New Roman" w:cs="Times New Roman"/>
            <w:sz w:val="24"/>
            <w:szCs w:val="24"/>
            <w:lang w:eastAsia="ja-JP"/>
          </w:rPr>
          <w:delText xml:space="preserve">PT </w:delText>
        </w:r>
      </w:del>
      <w:ins w:id="241" w:author="Liu, Luyu" w:date="2019-10-09T18:52:00Z">
        <w:r w:rsidR="00C71184">
          <w:rPr>
            <w:rFonts w:ascii="Times New Roman" w:eastAsia="Yu Mincho" w:hAnsi="Times New Roman" w:cs="Times New Roman"/>
            <w:sz w:val="24"/>
            <w:szCs w:val="24"/>
            <w:lang w:eastAsia="ja-JP"/>
          </w:rPr>
          <w:t xml:space="preserve">transit </w:t>
        </w:r>
      </w:ins>
      <w:r>
        <w:rPr>
          <w:rFonts w:ascii="Times New Roman" w:eastAsia="Yu Mincho" w:hAnsi="Times New Roman" w:cs="Times New Roman"/>
          <w:sz w:val="24"/>
          <w:szCs w:val="24"/>
          <w:lang w:eastAsia="ja-JP"/>
        </w:rPr>
        <w:t xml:space="preserve">vehicles data to develop a real-time optimization system. </w:t>
      </w:r>
      <w:commentRangeStart w:id="242"/>
      <w:r>
        <w:rPr>
          <w:rFonts w:ascii="Times New Roman" w:eastAsia="Yu Mincho" w:hAnsi="Times New Roman" w:cs="Times New Roman"/>
          <w:sz w:val="24"/>
          <w:szCs w:val="24"/>
          <w:lang w:eastAsia="ja-JP"/>
        </w:rPr>
        <w:t xml:space="preserve">However, </w:t>
      </w:r>
      <w:ins w:id="243" w:author="Liu, Luyu" w:date="2019-10-09T19:37:00Z">
        <w:r w:rsidR="00FE1323">
          <w:rPr>
            <w:rFonts w:ascii="Times New Roman" w:eastAsia="Yu Mincho" w:hAnsi="Times New Roman" w:cs="Times New Roman"/>
            <w:sz w:val="24"/>
            <w:szCs w:val="24"/>
            <w:lang w:eastAsia="ja-JP"/>
          </w:rPr>
          <w:t xml:space="preserve">most results </w:t>
        </w:r>
      </w:ins>
      <w:ins w:id="244" w:author="Liu, Luyu" w:date="2019-10-09T19:39:00Z">
        <w:r w:rsidR="00FE1323">
          <w:rPr>
            <w:rFonts w:ascii="Times New Roman" w:eastAsia="Yu Mincho" w:hAnsi="Times New Roman" w:cs="Times New Roman"/>
            <w:sz w:val="24"/>
            <w:szCs w:val="24"/>
            <w:lang w:eastAsia="ja-JP"/>
          </w:rPr>
          <w:t>were not</w:t>
        </w:r>
      </w:ins>
      <w:ins w:id="245" w:author="Liu, Luyu" w:date="2019-10-09T19:37:00Z">
        <w:r w:rsidR="00FE1323">
          <w:rPr>
            <w:rFonts w:ascii="Times New Roman" w:eastAsia="Yu Mincho" w:hAnsi="Times New Roman" w:cs="Times New Roman"/>
            <w:sz w:val="24"/>
            <w:szCs w:val="24"/>
            <w:lang w:eastAsia="ja-JP"/>
          </w:rPr>
          <w:t xml:space="preserve"> involve</w:t>
        </w:r>
      </w:ins>
      <w:ins w:id="246" w:author="Liu, Luyu" w:date="2019-10-09T19:39:00Z">
        <w:r w:rsidR="00FE1323">
          <w:rPr>
            <w:rFonts w:ascii="Times New Roman" w:eastAsia="Yu Mincho" w:hAnsi="Times New Roman" w:cs="Times New Roman"/>
            <w:sz w:val="24"/>
            <w:szCs w:val="24"/>
            <w:lang w:eastAsia="ja-JP"/>
          </w:rPr>
          <w:t>d with</w:t>
        </w:r>
      </w:ins>
      <w:ins w:id="247" w:author="Liu, Luyu" w:date="2019-10-09T19:37:00Z">
        <w:r w:rsidR="00FE1323">
          <w:rPr>
            <w:rFonts w:ascii="Times New Roman" w:eastAsia="Yu Mincho" w:hAnsi="Times New Roman" w:cs="Times New Roman"/>
            <w:sz w:val="24"/>
            <w:szCs w:val="24"/>
            <w:lang w:eastAsia="ja-JP"/>
          </w:rPr>
          <w:t xml:space="preserve"> </w:t>
        </w:r>
      </w:ins>
      <w:ins w:id="248" w:author="Liu, Luyu" w:date="2019-10-09T19:38:00Z">
        <w:r w:rsidR="00FE1323">
          <w:rPr>
            <w:rFonts w:ascii="Times New Roman" w:eastAsia="Yu Mincho" w:hAnsi="Times New Roman" w:cs="Times New Roman"/>
            <w:sz w:val="24"/>
            <w:szCs w:val="24"/>
            <w:lang w:eastAsia="ja-JP"/>
          </w:rPr>
          <w:t>the</w:t>
        </w:r>
      </w:ins>
      <w:ins w:id="249" w:author="Liu, Luyu" w:date="2019-10-09T19:35:00Z">
        <w:r w:rsidR="001F5DFE">
          <w:rPr>
            <w:rFonts w:ascii="Times New Roman" w:eastAsia="Yu Mincho" w:hAnsi="Times New Roman" w:cs="Times New Roman"/>
            <w:sz w:val="24"/>
            <w:szCs w:val="24"/>
            <w:lang w:eastAsia="ja-JP"/>
          </w:rPr>
          <w:t xml:space="preserve"> actual </w:t>
        </w:r>
      </w:ins>
      <w:del w:id="250" w:author="Liu, Luyu" w:date="2019-10-09T19:35:00Z">
        <w:r w:rsidDel="001F5DFE">
          <w:rPr>
            <w:rFonts w:ascii="Times New Roman" w:eastAsia="Yu Mincho" w:hAnsi="Times New Roman" w:cs="Times New Roman"/>
            <w:sz w:val="24"/>
            <w:szCs w:val="24"/>
            <w:lang w:eastAsia="ja-JP"/>
          </w:rPr>
          <w:delText xml:space="preserve">due to the lack of </w:delText>
        </w:r>
      </w:del>
      <w:r>
        <w:rPr>
          <w:rFonts w:ascii="Times New Roman" w:eastAsia="Yu Mincho" w:hAnsi="Times New Roman" w:cs="Times New Roman"/>
          <w:sz w:val="24"/>
          <w:szCs w:val="24"/>
          <w:lang w:eastAsia="ja-JP"/>
        </w:rPr>
        <w:t>real-time data</w:t>
      </w:r>
      <w:ins w:id="251" w:author="Liu, Luyu" w:date="2019-10-09T19:40:00Z">
        <w:r w:rsidR="00FE1323">
          <w:rPr>
            <w:rFonts w:ascii="Times New Roman" w:eastAsia="Yu Mincho" w:hAnsi="Times New Roman" w:cs="Times New Roman"/>
            <w:sz w:val="24"/>
            <w:szCs w:val="24"/>
            <w:lang w:eastAsia="ja-JP"/>
          </w:rPr>
          <w:t>. Consequently</w:t>
        </w:r>
      </w:ins>
      <w:r>
        <w:rPr>
          <w:rFonts w:ascii="Times New Roman" w:eastAsia="Yu Mincho" w:hAnsi="Times New Roman" w:cs="Times New Roman"/>
          <w:sz w:val="24"/>
          <w:szCs w:val="24"/>
          <w:lang w:eastAsia="ja-JP"/>
        </w:rPr>
        <w:t>,</w:t>
      </w:r>
      <w:del w:id="252" w:author="Liu, Luyu" w:date="2019-10-09T19:36:00Z">
        <w:r w:rsidDel="001F5DFE">
          <w:rPr>
            <w:rFonts w:ascii="Times New Roman" w:eastAsia="Yu Mincho" w:hAnsi="Times New Roman" w:cs="Times New Roman"/>
            <w:sz w:val="24"/>
            <w:szCs w:val="24"/>
            <w:lang w:eastAsia="ja-JP"/>
          </w:rPr>
          <w:delText xml:space="preserve"> </w:delText>
        </w:r>
      </w:del>
      <w:del w:id="253" w:author="Liu, Luyu" w:date="2019-10-09T19:33:00Z">
        <w:r w:rsidDel="001F5DFE">
          <w:rPr>
            <w:rFonts w:ascii="Times New Roman" w:eastAsia="Yu Mincho" w:hAnsi="Times New Roman" w:cs="Times New Roman"/>
            <w:sz w:val="24"/>
            <w:szCs w:val="24"/>
            <w:lang w:eastAsia="ja-JP"/>
          </w:rPr>
          <w:delText>these studies still concentrated on building the statistic models and simulations.</w:delText>
        </w:r>
        <w:commentRangeEnd w:id="242"/>
        <w:r w:rsidR="00D14F91" w:rsidDel="001F5DFE">
          <w:rPr>
            <w:rStyle w:val="CommentReference"/>
          </w:rPr>
          <w:commentReference w:id="242"/>
        </w:r>
      </w:del>
      <w:ins w:id="254" w:author="Liu, Luyu" w:date="2019-10-09T19:36:00Z">
        <w:r w:rsidR="001F5DFE">
          <w:rPr>
            <w:rFonts w:ascii="Times New Roman" w:eastAsia="Yu Mincho" w:hAnsi="Times New Roman" w:cs="Times New Roman"/>
            <w:sz w:val="24"/>
            <w:szCs w:val="24"/>
            <w:lang w:eastAsia="ja-JP"/>
          </w:rPr>
          <w:t xml:space="preserve"> </w:t>
        </w:r>
      </w:ins>
      <w:ins w:id="255" w:author="Liu, Luyu" w:date="2019-10-09T19:40:00Z">
        <w:r w:rsidR="00FE1323">
          <w:rPr>
            <w:rFonts w:ascii="Times New Roman" w:eastAsia="Yu Mincho" w:hAnsi="Times New Roman" w:cs="Times New Roman"/>
            <w:sz w:val="24"/>
            <w:szCs w:val="24"/>
            <w:lang w:eastAsia="ja-JP"/>
          </w:rPr>
          <w:t xml:space="preserve">the </w:t>
        </w:r>
      </w:ins>
      <w:ins w:id="256" w:author="Liu, Luyu" w:date="2019-10-09T19:43:00Z">
        <w:r w:rsidR="00FD5CDA">
          <w:rPr>
            <w:rFonts w:ascii="Times New Roman" w:eastAsia="Yu Mincho" w:hAnsi="Times New Roman" w:cs="Times New Roman"/>
            <w:sz w:val="24"/>
            <w:szCs w:val="24"/>
            <w:lang w:eastAsia="ja-JP"/>
          </w:rPr>
          <w:t xml:space="preserve">real-world </w:t>
        </w:r>
      </w:ins>
      <w:ins w:id="257" w:author="Liu, Luyu" w:date="2019-10-09T19:40:00Z">
        <w:r w:rsidR="00FE1323">
          <w:rPr>
            <w:rFonts w:ascii="Times New Roman" w:eastAsia="Yu Mincho" w:hAnsi="Times New Roman" w:cs="Times New Roman"/>
            <w:sz w:val="24"/>
            <w:szCs w:val="24"/>
            <w:lang w:eastAsia="ja-JP"/>
          </w:rPr>
          <w:t>accuracy of the model</w:t>
        </w:r>
      </w:ins>
      <w:ins w:id="258" w:author="Liu, Luyu" w:date="2019-10-09T19:41:00Z">
        <w:r w:rsidR="00FD5CDA">
          <w:rPr>
            <w:rFonts w:ascii="Times New Roman" w:eastAsia="Yu Mincho" w:hAnsi="Times New Roman" w:cs="Times New Roman"/>
            <w:sz w:val="24"/>
            <w:szCs w:val="24"/>
            <w:lang w:eastAsia="ja-JP"/>
          </w:rPr>
          <w:t>s</w:t>
        </w:r>
      </w:ins>
      <w:ins w:id="259" w:author="Liu, Luyu" w:date="2019-10-09T19:40:00Z">
        <w:r w:rsidR="00FE1323">
          <w:rPr>
            <w:rFonts w:ascii="Times New Roman" w:eastAsia="Yu Mincho" w:hAnsi="Times New Roman" w:cs="Times New Roman"/>
            <w:sz w:val="24"/>
            <w:szCs w:val="24"/>
            <w:lang w:eastAsia="ja-JP"/>
          </w:rPr>
          <w:t xml:space="preserve"> </w:t>
        </w:r>
      </w:ins>
      <w:ins w:id="260" w:author="Liu, Luyu" w:date="2019-10-09T19:43:00Z">
        <w:r w:rsidR="003B3919">
          <w:rPr>
            <w:rFonts w:ascii="Times New Roman" w:eastAsia="Yu Mincho" w:hAnsi="Times New Roman" w:cs="Times New Roman"/>
            <w:sz w:val="24"/>
            <w:szCs w:val="24"/>
            <w:lang w:eastAsia="ja-JP"/>
          </w:rPr>
          <w:t>is</w:t>
        </w:r>
      </w:ins>
      <w:ins w:id="261" w:author="Liu, Luyu" w:date="2019-10-09T19:40:00Z">
        <w:r w:rsidR="00FE1323">
          <w:rPr>
            <w:rFonts w:ascii="Times New Roman" w:eastAsia="Yu Mincho" w:hAnsi="Times New Roman" w:cs="Times New Roman"/>
            <w:sz w:val="24"/>
            <w:szCs w:val="24"/>
            <w:lang w:eastAsia="ja-JP"/>
          </w:rPr>
          <w:t xml:space="preserve"> still debatable.</w:t>
        </w:r>
      </w:ins>
    </w:p>
    <w:p w14:paraId="697623B9" w14:textId="3FF3008B" w:rsidR="00F5671C" w:rsidDel="00D14F91" w:rsidRDefault="00F5671C" w:rsidP="00BD79A8">
      <w:pPr>
        <w:spacing w:line="240" w:lineRule="auto"/>
        <w:jc w:val="both"/>
        <w:rPr>
          <w:del w:id="262" w:author="Miller,  Dr. Harvey J." w:date="2019-10-09T14:44:00Z"/>
          <w:rFonts w:ascii="Times New Roman" w:hAnsi="Times New Roman" w:cs="Times New Roman"/>
          <w:sz w:val="24"/>
          <w:szCs w:val="24"/>
        </w:rPr>
      </w:pPr>
    </w:p>
    <w:p w14:paraId="3308F824" w14:textId="6868BC45" w:rsidR="00BD79A8" w:rsidDel="00D14F91" w:rsidRDefault="00BD79A8" w:rsidP="00BD79A8">
      <w:pPr>
        <w:spacing w:line="240" w:lineRule="auto"/>
        <w:jc w:val="both"/>
        <w:rPr>
          <w:del w:id="263" w:author="Miller,  Dr. Harvey J." w:date="2019-10-09T14:44:00Z"/>
          <w:rFonts w:ascii="Times New Roman" w:hAnsi="Times New Roman" w:cs="Times New Roman"/>
          <w:sz w:val="24"/>
          <w:szCs w:val="24"/>
        </w:rPr>
      </w:pPr>
    </w:p>
    <w:p w14:paraId="780DDC0F" w14:textId="77777777" w:rsidR="00D14F91" w:rsidRDefault="00D14F91" w:rsidP="00B66BD0">
      <w:pPr>
        <w:spacing w:line="240" w:lineRule="auto"/>
        <w:jc w:val="both"/>
        <w:rPr>
          <w:ins w:id="264" w:author="Miller,  Dr. Harvey J." w:date="2019-10-09T14:44:00Z"/>
          <w:rFonts w:ascii="Times New Roman" w:hAnsi="Times New Roman" w:cs="Times New Roman"/>
          <w:sz w:val="24"/>
          <w:szCs w:val="24"/>
        </w:rPr>
      </w:pPr>
    </w:p>
    <w:p w14:paraId="4B5C1618" w14:textId="2FF86C5C" w:rsidR="00491109" w:rsidRDefault="00D14F91" w:rsidP="00B66BD0">
      <w:pPr>
        <w:spacing w:line="240" w:lineRule="auto"/>
        <w:jc w:val="both"/>
        <w:rPr>
          <w:rFonts w:ascii="Times New Roman" w:hAnsi="Times New Roman" w:cs="Times New Roman"/>
          <w:sz w:val="24"/>
          <w:szCs w:val="24"/>
        </w:rPr>
      </w:pPr>
      <w:ins w:id="265" w:author="Miller,  Dr. Harvey J." w:date="2019-10-09T14:49:00Z">
        <w:r>
          <w:rPr>
            <w:rFonts w:ascii="Times New Roman" w:hAnsi="Times New Roman" w:cs="Times New Roman"/>
            <w:sz w:val="24"/>
            <w:szCs w:val="24"/>
          </w:rPr>
          <w:t>D</w:t>
        </w:r>
      </w:ins>
      <w:del w:id="266" w:author="Miller,  Dr. Harvey J." w:date="2019-10-09T14:49:00Z">
        <w:r w:rsidR="009946DE" w:rsidDel="00D14F91">
          <w:rPr>
            <w:rFonts w:ascii="Times New Roman" w:hAnsi="Times New Roman" w:cs="Times New Roman"/>
            <w:sz w:val="24"/>
            <w:szCs w:val="24"/>
          </w:rPr>
          <w:delText>However, d</w:delText>
        </w:r>
      </w:del>
      <w:r w:rsidR="00B66BD0">
        <w:rPr>
          <w:rFonts w:ascii="Times New Roman" w:eastAsia="Yu Mincho" w:hAnsi="Times New Roman" w:cs="Times New Roman"/>
          <w:sz w:val="24"/>
          <w:szCs w:val="24"/>
          <w:lang w:eastAsia="ja-JP"/>
        </w:rPr>
        <w:t xml:space="preserve">ue to the lack of real-time data, </w:t>
      </w:r>
      <w:r w:rsidR="00491109">
        <w:rPr>
          <w:rFonts w:ascii="Times New Roman" w:eastAsia="Yu Mincho" w:hAnsi="Times New Roman" w:cs="Times New Roman"/>
          <w:sz w:val="24"/>
          <w:szCs w:val="24"/>
          <w:lang w:eastAsia="ja-JP"/>
        </w:rPr>
        <w:t>few papers assess transfer real-time performance and risk of missing transfers due to bus delays</w:t>
      </w:r>
      <w:r w:rsidR="00352D33">
        <w:rPr>
          <w:rFonts w:ascii="Times New Roman" w:eastAsia="Yu Mincho" w:hAnsi="Times New Roman" w:cs="Times New Roman"/>
          <w:sz w:val="24"/>
          <w:szCs w:val="24"/>
          <w:lang w:eastAsia="ja-JP"/>
        </w:rPr>
        <w:t>, as well as the performance</w:t>
      </w:r>
      <w:r w:rsidR="00BE2D3F">
        <w:rPr>
          <w:rFonts w:ascii="Times New Roman" w:eastAsia="Yu Mincho" w:hAnsi="Times New Roman" w:cs="Times New Roman"/>
          <w:sz w:val="24"/>
          <w:szCs w:val="24"/>
          <w:lang w:eastAsia="ja-JP"/>
        </w:rPr>
        <w:t xml:space="preserve">’s </w:t>
      </w:r>
      <w:r w:rsidR="00352D33">
        <w:rPr>
          <w:rFonts w:ascii="Times New Roman" w:eastAsia="Yu Mincho" w:hAnsi="Times New Roman" w:cs="Times New Roman"/>
          <w:sz w:val="24"/>
          <w:szCs w:val="24"/>
          <w:lang w:eastAsia="ja-JP"/>
        </w:rPr>
        <w:t>variance and spatiotemporal patterns</w:t>
      </w:r>
      <w:r w:rsidR="00491109">
        <w:rPr>
          <w:rFonts w:ascii="Times New Roman" w:eastAsia="Yu Mincho" w:hAnsi="Times New Roman" w:cs="Times New Roman"/>
          <w:sz w:val="24"/>
          <w:szCs w:val="24"/>
          <w:lang w:eastAsia="ja-JP"/>
        </w:rPr>
        <w:t>.</w:t>
      </w:r>
      <w:r w:rsidR="00213852">
        <w:rPr>
          <w:rFonts w:ascii="Times New Roman" w:eastAsia="Yu Mincho" w:hAnsi="Times New Roman" w:cs="Times New Roman"/>
          <w:sz w:val="24"/>
          <w:szCs w:val="24"/>
          <w:lang w:eastAsia="ja-JP"/>
        </w:rPr>
        <w:t xml:space="preserve"> P</w:t>
      </w:r>
      <w:r w:rsidR="00491109">
        <w:rPr>
          <w:rFonts w:ascii="Times New Roman" w:eastAsia="Yu Mincho" w:hAnsi="Times New Roman" w:cs="Times New Roman"/>
          <w:sz w:val="24"/>
          <w:szCs w:val="24"/>
          <w:lang w:eastAsia="ja-JP"/>
        </w:rPr>
        <w:t xml:space="preserve">rogress in data availability, </w:t>
      </w:r>
      <w:r w:rsidR="00491109">
        <w:rPr>
          <w:rFonts w:ascii="Times New Roman" w:hAnsi="Times New Roman" w:cs="Times New Roman"/>
          <w:sz w:val="24"/>
          <w:szCs w:val="24"/>
        </w:rPr>
        <w:t>real-time monitoring and other smart city technologies are making this topic an area of active investigation</w:t>
      </w:r>
      <w:del w:id="267" w:author="Miller,  Dr. Harvey J." w:date="2019-10-09T14:48:00Z">
        <w:r w:rsidR="00491109" w:rsidDel="00D14F91">
          <w:rPr>
            <w:rFonts w:ascii="Times New Roman" w:hAnsi="Times New Roman" w:cs="Times New Roman"/>
            <w:sz w:val="24"/>
            <w:szCs w:val="24"/>
          </w:rPr>
          <w:delText xml:space="preserve"> again</w:delText>
        </w:r>
      </w:del>
      <w:r w:rsidR="00491109">
        <w:rPr>
          <w:rFonts w:ascii="Times New Roman" w:hAnsi="Times New Roman" w:cs="Times New Roman"/>
          <w:sz w:val="24"/>
          <w:szCs w:val="24"/>
        </w:rPr>
        <w:t xml:space="preserve">: researchers can now conduct more detailed analysis and develop more precise measures and models of </w:t>
      </w:r>
      <w:ins w:id="268" w:author="Miller,  Dr. Harvey J." w:date="2019-10-09T14:49:00Z">
        <w:r>
          <w:rPr>
            <w:rFonts w:ascii="Times New Roman" w:hAnsi="Times New Roman" w:cs="Times New Roman"/>
            <w:sz w:val="24"/>
            <w:szCs w:val="24"/>
          </w:rPr>
          <w:t>public transit</w:t>
        </w:r>
      </w:ins>
      <w:del w:id="269" w:author="Miller,  Dr. Harvey J." w:date="2019-10-09T14:48:00Z">
        <w:r w:rsidR="00491109" w:rsidDel="00D14F91">
          <w:rPr>
            <w:rFonts w:ascii="Times New Roman" w:hAnsi="Times New Roman" w:cs="Times New Roman"/>
            <w:sz w:val="24"/>
            <w:szCs w:val="24"/>
          </w:rPr>
          <w:delText>PT</w:delText>
        </w:r>
      </w:del>
      <w:r w:rsidR="00491109">
        <w:rPr>
          <w:rFonts w:ascii="Times New Roman" w:hAnsi="Times New Roman" w:cs="Times New Roman"/>
          <w:sz w:val="24"/>
          <w:szCs w:val="24"/>
        </w:rPr>
        <w:t xml:space="preserve"> transfers </w:t>
      </w:r>
      <w:r w:rsidR="00491109">
        <w:rPr>
          <w:rFonts w:ascii="Times New Roman" w:hAnsi="Times New Roman" w:cs="Times New Roman"/>
          <w:sz w:val="24"/>
          <w:szCs w:val="24"/>
        </w:rPr>
        <w:fldChar w:fldCharType="begin" w:fldLock="1"/>
      </w:r>
      <w:r w:rsidR="00491109">
        <w:rPr>
          <w:rFonts w:ascii="Times New Roman" w:hAnsi="Times New Roman" w:cs="Times New Roman"/>
          <w:sz w:val="24"/>
          <w:szCs w:val="24"/>
        </w:rPr>
        <w:instrText>ADDIN CSL_CITATION {"citationItems":[{"id":"ITEM-1","itemData":{"ISSN":"0198-9715","author":[{"dropping-particle":"","family":"Kujala","given":"Rainer","non-dropping-particle":"","parse-names":false,"suffix":""},{"dropping-particle":"","family":"Weckström","given":"Christoffer","non-dropping-particle":"","parse-names":false,"suffix":""},{"dropping-particle":"","family":"Mladenović","given":"Miloš N","non-dropping-particle":"","parse-names":false,"suffix":""},{"dropping-particle":"","family":"Saramäki","given":"Jari","non-dropping-particle":"","parse-names":false,"suffix":""}],"container-title":"Computers, Environment and Urban Systems","id":"ITEM-1","issued":{"date-parts":[["2018"]]},"page":"41-54","publisher":"Elsevier","title":"Travel times and transfers in public transport: Comprehensive accessibility analysis based on Pareto-optimal journeys","type":"article-journal","volume":"67"},"uris":["http://www.mendeley.com/documents/?uuid=58b58419-7db3-4c7b-9c8a-8b7fff6f4a29"]},{"id":"ITEM-2","itemData":{"ISSN":"0966-6923","author":[{"dropping-particle":"","family":"Hadas","given":"Yuval","non-dropping-particle":"","parse-names":false,"suffix":""},{"dropping-particle":"","family":"Ranjitkar","given":"Prakash","non-dropping-particle":"","parse-names":false,"suffix":""}],"container-title":"journal of Transport Geography","id":"ITEM-2","issued":{"date-parts":[["2012"]]},"page":"137-147","publisher":"Elsevier","title":"Modeling public-transit connectivity with spatial quality-of-transfer measurements","type":"article-journal","volume":"22"},"uris":["http://www.mendeley.com/documents/?uuid=4743d63c-a733-4e37-a77f-73ba5e83588f"]}],"mendeley":{"formattedCitation":"(Hadas &amp; Ranjitkar, 2012; Kujala et al., 2018)","plainTextFormattedCitation":"(Hadas &amp; Ranjitkar, 2012; Kujala et al., 2018)","previouslyFormattedCitation":"(Hadas &amp; Ranjitkar, 2012; Kujala et al., 2018)"},"properties":{"noteIndex":0},"schema":"https://github.com/citation-style-language/schema/raw/master/csl-citation.json"}</w:instrText>
      </w:r>
      <w:r w:rsidR="00491109">
        <w:rPr>
          <w:rFonts w:ascii="Times New Roman" w:hAnsi="Times New Roman" w:cs="Times New Roman"/>
          <w:sz w:val="24"/>
          <w:szCs w:val="24"/>
        </w:rPr>
        <w:fldChar w:fldCharType="separate"/>
      </w:r>
      <w:r w:rsidR="00491109">
        <w:rPr>
          <w:rFonts w:ascii="Times New Roman" w:hAnsi="Times New Roman" w:cs="Times New Roman"/>
          <w:noProof/>
          <w:sz w:val="24"/>
          <w:szCs w:val="24"/>
        </w:rPr>
        <w:t>(Hadas &amp; Ranjitkar, 2012; Kujala et al., 2018)</w:t>
      </w:r>
      <w:r w:rsidR="00491109">
        <w:rPr>
          <w:rFonts w:ascii="Times New Roman" w:hAnsi="Times New Roman" w:cs="Times New Roman"/>
          <w:sz w:val="24"/>
          <w:szCs w:val="24"/>
        </w:rPr>
        <w:fldChar w:fldCharType="end"/>
      </w:r>
      <w:r w:rsidR="00491109">
        <w:rPr>
          <w:rFonts w:ascii="Times New Roman" w:hAnsi="Times New Roman" w:cs="Times New Roman"/>
          <w:sz w:val="24"/>
          <w:szCs w:val="24"/>
        </w:rPr>
        <w:t>.</w:t>
      </w:r>
      <w:r w:rsidR="00DB162D">
        <w:rPr>
          <w:rFonts w:ascii="Times New Roman" w:hAnsi="Times New Roman" w:cs="Times New Roman"/>
          <w:sz w:val="24"/>
          <w:szCs w:val="24"/>
        </w:rPr>
        <w:t xml:space="preserve"> </w:t>
      </w:r>
      <w:ins w:id="270" w:author="Miller,  Dr. Harvey J." w:date="2019-10-09T14:49:00Z">
        <w:r>
          <w:rPr>
            <w:rFonts w:ascii="Times New Roman" w:hAnsi="Times New Roman" w:cs="Times New Roman"/>
            <w:sz w:val="24"/>
            <w:szCs w:val="24"/>
          </w:rPr>
          <w:t>This paper contributes to this literature by developing measures of transfer risk and transfer t</w:t>
        </w:r>
      </w:ins>
      <w:ins w:id="271" w:author="Miller,  Dr. Harvey J." w:date="2019-10-09T14:50:00Z">
        <w:r>
          <w:rPr>
            <w:rFonts w:ascii="Times New Roman" w:hAnsi="Times New Roman" w:cs="Times New Roman"/>
            <w:sz w:val="24"/>
            <w:szCs w:val="24"/>
          </w:rPr>
          <w:t xml:space="preserve">ime penalties using </w:t>
        </w:r>
      </w:ins>
      <w:del w:id="272" w:author="Miller,  Dr. Harvey J." w:date="2019-10-09T14:50:00Z">
        <w:r w:rsidR="00F5671C" w:rsidDel="00D14F91">
          <w:rPr>
            <w:rFonts w:ascii="Times New Roman" w:hAnsi="Times New Roman" w:cs="Times New Roman"/>
            <w:sz w:val="24"/>
            <w:szCs w:val="24"/>
          </w:rPr>
          <w:delText>In response to the gaps in the transfer</w:delText>
        </w:r>
      </w:del>
      <w:del w:id="273" w:author="Miller,  Dr. Harvey J." w:date="2019-10-09T14:49:00Z">
        <w:r w:rsidR="00F5671C" w:rsidDel="00D14F91">
          <w:rPr>
            <w:rFonts w:ascii="Times New Roman" w:hAnsi="Times New Roman" w:cs="Times New Roman"/>
            <w:sz w:val="24"/>
            <w:szCs w:val="24"/>
          </w:rPr>
          <w:delText>’s</w:delText>
        </w:r>
      </w:del>
      <w:del w:id="274" w:author="Miller,  Dr. Harvey J." w:date="2019-10-09T14:50:00Z">
        <w:r w:rsidR="00F5671C" w:rsidDel="00D14F91">
          <w:rPr>
            <w:rFonts w:ascii="Times New Roman" w:hAnsi="Times New Roman" w:cs="Times New Roman"/>
            <w:sz w:val="24"/>
            <w:szCs w:val="24"/>
          </w:rPr>
          <w:delText xml:space="preserve"> real-time performance</w:delText>
        </w:r>
        <w:r w:rsidR="006029F5" w:rsidDel="00D14F91">
          <w:rPr>
            <w:rFonts w:ascii="Times New Roman" w:hAnsi="Times New Roman" w:cs="Times New Roman"/>
            <w:sz w:val="24"/>
            <w:szCs w:val="24"/>
          </w:rPr>
          <w:delText xml:space="preserve"> and</w:delText>
        </w:r>
        <w:r w:rsidR="00F5671C" w:rsidDel="00D14F91">
          <w:rPr>
            <w:rFonts w:ascii="Times New Roman" w:hAnsi="Times New Roman" w:cs="Times New Roman"/>
            <w:sz w:val="24"/>
            <w:szCs w:val="24"/>
          </w:rPr>
          <w:delText xml:space="preserve"> synchronization theory in the real-time </w:delText>
        </w:r>
        <w:r w:rsidR="00AD59F3" w:rsidDel="00D14F91">
          <w:rPr>
            <w:rFonts w:ascii="Times New Roman" w:hAnsi="Times New Roman" w:cs="Times New Roman"/>
            <w:sz w:val="24"/>
            <w:szCs w:val="24"/>
          </w:rPr>
          <w:delText xml:space="preserve">data </w:delText>
        </w:r>
        <w:r w:rsidR="006029F5" w:rsidDel="00D14F91">
          <w:rPr>
            <w:rFonts w:ascii="Times New Roman" w:hAnsi="Times New Roman" w:cs="Times New Roman"/>
            <w:sz w:val="24"/>
            <w:szCs w:val="24"/>
          </w:rPr>
          <w:delText>context</w:delText>
        </w:r>
        <w:r w:rsidR="00B66BD0" w:rsidDel="00D14F91">
          <w:rPr>
            <w:rFonts w:ascii="Times New Roman" w:hAnsi="Times New Roman" w:cs="Times New Roman"/>
            <w:sz w:val="24"/>
            <w:szCs w:val="24"/>
          </w:rPr>
          <w:delText xml:space="preserve">, we would like to address </w:delText>
        </w:r>
        <w:r w:rsidR="00BD79A8" w:rsidDel="00D14F91">
          <w:rPr>
            <w:rFonts w:ascii="Times New Roman" w:hAnsi="Times New Roman" w:cs="Times New Roman"/>
            <w:sz w:val="24"/>
            <w:szCs w:val="24"/>
          </w:rPr>
          <w:delText>the PT transfer’</w:delText>
        </w:r>
        <w:r w:rsidR="006B7A0F" w:rsidDel="00D14F91">
          <w:rPr>
            <w:rFonts w:ascii="Times New Roman" w:hAnsi="Times New Roman" w:cs="Times New Roman"/>
            <w:sz w:val="24"/>
            <w:szCs w:val="24"/>
          </w:rPr>
          <w:delText>s measuring</w:delText>
        </w:r>
        <w:r w:rsidR="00B66BD0" w:rsidDel="00D14F91">
          <w:rPr>
            <w:rFonts w:ascii="Times New Roman" w:hAnsi="Times New Roman" w:cs="Times New Roman"/>
            <w:sz w:val="24"/>
            <w:szCs w:val="24"/>
          </w:rPr>
          <w:delText xml:space="preserve"> problems using the </w:delText>
        </w:r>
      </w:del>
      <w:r w:rsidR="00B66BD0">
        <w:rPr>
          <w:rFonts w:ascii="Times New Roman" w:hAnsi="Times New Roman" w:cs="Times New Roman"/>
          <w:sz w:val="24"/>
          <w:szCs w:val="24"/>
        </w:rPr>
        <w:t xml:space="preserve">high-resolution </w:t>
      </w:r>
      <w:r w:rsidR="00521DBD">
        <w:rPr>
          <w:rFonts w:ascii="Times New Roman" w:hAnsi="Times New Roman" w:cs="Times New Roman"/>
          <w:sz w:val="24"/>
          <w:szCs w:val="24"/>
        </w:rPr>
        <w:t>real-time</w:t>
      </w:r>
      <w:r w:rsidR="00B66BD0">
        <w:rPr>
          <w:rFonts w:ascii="Times New Roman" w:hAnsi="Times New Roman" w:cs="Times New Roman"/>
          <w:sz w:val="24"/>
          <w:szCs w:val="24"/>
        </w:rPr>
        <w:t xml:space="preserve"> </w:t>
      </w:r>
      <w:r w:rsidR="00AF3919">
        <w:rPr>
          <w:rFonts w:ascii="Times New Roman" w:hAnsi="Times New Roman" w:cs="Times New Roman"/>
          <w:sz w:val="24"/>
          <w:szCs w:val="24"/>
        </w:rPr>
        <w:t>data sources</w:t>
      </w:r>
      <w:r w:rsidR="00B66BD0">
        <w:rPr>
          <w:rFonts w:ascii="Times New Roman" w:hAnsi="Times New Roman" w:cs="Times New Roman"/>
          <w:sz w:val="24"/>
          <w:szCs w:val="24"/>
        </w:rPr>
        <w:t xml:space="preserve">. </w:t>
      </w:r>
    </w:p>
    <w:p w14:paraId="26C86CBD" w14:textId="0F57761B" w:rsidR="00491109" w:rsidDel="00607A99" w:rsidRDefault="00491109" w:rsidP="00491109">
      <w:pPr>
        <w:spacing w:line="240" w:lineRule="auto"/>
        <w:ind w:firstLine="720"/>
        <w:jc w:val="both"/>
        <w:rPr>
          <w:del w:id="275" w:author="Miller,  Dr. Harvey J." w:date="2019-10-09T14:50:00Z"/>
          <w:rFonts w:ascii="Times New Roman" w:hAnsi="Times New Roman" w:cs="Times New Roman"/>
          <w:sz w:val="24"/>
          <w:szCs w:val="24"/>
        </w:rPr>
      </w:pPr>
    </w:p>
    <w:p w14:paraId="1A29C4EE" w14:textId="295AB650" w:rsidR="00DB162D" w:rsidDel="00607A99" w:rsidRDefault="00DB162D" w:rsidP="00491109">
      <w:pPr>
        <w:spacing w:line="240" w:lineRule="auto"/>
        <w:ind w:firstLine="720"/>
        <w:jc w:val="both"/>
        <w:rPr>
          <w:del w:id="276" w:author="Miller,  Dr. Harvey J." w:date="2019-10-09T14:50:00Z"/>
          <w:rFonts w:ascii="Times New Roman" w:hAnsi="Times New Roman" w:cs="Times New Roman"/>
          <w:sz w:val="24"/>
          <w:szCs w:val="24"/>
        </w:rPr>
      </w:pPr>
    </w:p>
    <w:p w14:paraId="79907C2F" w14:textId="77777777" w:rsidR="00DB162D" w:rsidRDefault="00DB162D" w:rsidP="00491109">
      <w:pPr>
        <w:spacing w:line="240" w:lineRule="auto"/>
        <w:ind w:firstLine="720"/>
        <w:jc w:val="both"/>
        <w:rPr>
          <w:rFonts w:ascii="Times New Roman" w:hAnsi="Times New Roman" w:cs="Times New Roman"/>
          <w:sz w:val="24"/>
          <w:szCs w:val="24"/>
        </w:rPr>
      </w:pPr>
    </w:p>
    <w:p w14:paraId="72005637" w14:textId="77777777" w:rsidR="00491109" w:rsidRDefault="00491109"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Methodology</w:t>
      </w:r>
    </w:p>
    <w:p w14:paraId="11F867BB" w14:textId="5B29F576" w:rsidR="00491109" w:rsidRDefault="00491109" w:rsidP="00491109">
      <w:pPr>
        <w:spacing w:line="240" w:lineRule="auto"/>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This section discusses the methodology. We first </w:t>
      </w:r>
      <w:ins w:id="277" w:author="Miller,  Dr. Harvey J." w:date="2019-10-09T14:51:00Z">
        <w:r w:rsidR="00607A99">
          <w:rPr>
            <w:rFonts w:ascii="Times New Roman" w:eastAsia="Yu Mincho" w:hAnsi="Times New Roman" w:cs="Times New Roman"/>
            <w:sz w:val="24"/>
            <w:szCs w:val="24"/>
            <w:lang w:eastAsia="ja-JP"/>
          </w:rPr>
          <w:t xml:space="preserve">describe </w:t>
        </w:r>
      </w:ins>
      <w:del w:id="278" w:author="Miller,  Dr. Harvey J." w:date="2019-10-09T14:51:00Z">
        <w:r w:rsidR="00AD4EC7" w:rsidDel="00607A99">
          <w:rPr>
            <w:rFonts w:ascii="Times New Roman" w:eastAsia="Yu Mincho" w:hAnsi="Times New Roman" w:cs="Times New Roman"/>
            <w:sz w:val="24"/>
            <w:szCs w:val="24"/>
            <w:lang w:eastAsia="ja-JP"/>
          </w:rPr>
          <w:delText xml:space="preserve">introduce </w:delText>
        </w:r>
      </w:del>
      <w:r w:rsidR="00AD4EC7">
        <w:rPr>
          <w:rFonts w:ascii="Times New Roman" w:eastAsia="Yu Mincho" w:hAnsi="Times New Roman" w:cs="Times New Roman"/>
          <w:sz w:val="24"/>
          <w:szCs w:val="24"/>
          <w:lang w:eastAsia="ja-JP"/>
        </w:rPr>
        <w:t>our data source</w:t>
      </w:r>
      <w:ins w:id="279" w:author="Miller,  Dr. Harvey J." w:date="2019-10-09T14:51:00Z">
        <w:r w:rsidR="00607A99">
          <w:rPr>
            <w:rFonts w:ascii="Times New Roman" w:eastAsia="Yu Mincho" w:hAnsi="Times New Roman" w:cs="Times New Roman"/>
            <w:sz w:val="24"/>
            <w:szCs w:val="24"/>
            <w:lang w:eastAsia="ja-JP"/>
          </w:rPr>
          <w:t>s</w:t>
        </w:r>
      </w:ins>
      <w:r w:rsidR="00AD4EC7">
        <w:rPr>
          <w:rFonts w:ascii="Times New Roman" w:eastAsia="Yu Mincho" w:hAnsi="Times New Roman" w:cs="Times New Roman"/>
          <w:sz w:val="24"/>
          <w:szCs w:val="24"/>
          <w:lang w:eastAsia="ja-JP"/>
        </w:rPr>
        <w:t xml:space="preserve">; then we </w:t>
      </w:r>
      <w:r>
        <w:rPr>
          <w:rFonts w:ascii="Times New Roman" w:eastAsia="Yu Mincho" w:hAnsi="Times New Roman" w:cs="Times New Roman"/>
          <w:sz w:val="24"/>
          <w:szCs w:val="24"/>
          <w:lang w:eastAsia="ja-JP"/>
        </w:rPr>
        <w:t xml:space="preserve">define </w:t>
      </w:r>
      <w:ins w:id="280" w:author="Miller,  Dr. Harvey J." w:date="2019-10-09T14:51:00Z">
        <w:r w:rsidR="00607A99">
          <w:rPr>
            <w:rFonts w:ascii="Times New Roman" w:eastAsia="Yu Mincho" w:hAnsi="Times New Roman" w:cs="Times New Roman"/>
            <w:sz w:val="24"/>
            <w:szCs w:val="24"/>
            <w:lang w:eastAsia="ja-JP"/>
          </w:rPr>
          <w:t>public transit</w:t>
        </w:r>
      </w:ins>
      <w:del w:id="281" w:author="Miller,  Dr. Harvey J." w:date="2019-10-09T14:51:00Z">
        <w:r w:rsidDel="00607A99">
          <w:rPr>
            <w:rFonts w:ascii="Times New Roman" w:eastAsia="Yu Mincho" w:hAnsi="Times New Roman" w:cs="Times New Roman"/>
            <w:sz w:val="24"/>
            <w:szCs w:val="24"/>
            <w:lang w:eastAsia="ja-JP"/>
          </w:rPr>
          <w:delText>PT</w:delText>
        </w:r>
      </w:del>
      <w:r>
        <w:rPr>
          <w:rFonts w:ascii="Times New Roman" w:eastAsia="Yu Mincho" w:hAnsi="Times New Roman" w:cs="Times New Roman"/>
          <w:sz w:val="24"/>
          <w:szCs w:val="24"/>
          <w:lang w:eastAsia="ja-JP"/>
        </w:rPr>
        <w:t xml:space="preserve"> transfers </w:t>
      </w:r>
      <w:ins w:id="282" w:author="Miller,  Dr. Harvey J." w:date="2019-10-09T14:51:00Z">
        <w:r w:rsidR="00607A99">
          <w:rPr>
            <w:rFonts w:ascii="Times New Roman" w:eastAsia="Yu Mincho" w:hAnsi="Times New Roman" w:cs="Times New Roman"/>
            <w:sz w:val="24"/>
            <w:szCs w:val="24"/>
            <w:lang w:eastAsia="ja-JP"/>
          </w:rPr>
          <w:t xml:space="preserve">from a space-time perspective </w:t>
        </w:r>
      </w:ins>
      <w:r>
        <w:rPr>
          <w:rFonts w:ascii="Times New Roman" w:eastAsia="Yu Mincho" w:hAnsi="Times New Roman" w:cs="Times New Roman"/>
          <w:sz w:val="24"/>
          <w:szCs w:val="24"/>
          <w:lang w:eastAsia="ja-JP"/>
        </w:rPr>
        <w:t xml:space="preserve">and </w:t>
      </w:r>
      <w:ins w:id="283" w:author="Miller,  Dr. Harvey J." w:date="2019-10-09T14:53:00Z">
        <w:r w:rsidR="00607A99">
          <w:rPr>
            <w:rFonts w:ascii="Times New Roman" w:eastAsia="Yu Mincho" w:hAnsi="Times New Roman" w:cs="Times New Roman"/>
            <w:sz w:val="24"/>
            <w:szCs w:val="24"/>
            <w:lang w:eastAsia="ja-JP"/>
          </w:rPr>
          <w:t xml:space="preserve">conceptualize </w:t>
        </w:r>
      </w:ins>
      <w:r>
        <w:rPr>
          <w:rFonts w:ascii="Times New Roman" w:eastAsia="Yu Mincho" w:hAnsi="Times New Roman" w:cs="Times New Roman"/>
          <w:sz w:val="24"/>
          <w:szCs w:val="24"/>
          <w:lang w:eastAsia="ja-JP"/>
        </w:rPr>
        <w:t xml:space="preserve">the impact of vehicle delays </w:t>
      </w:r>
      <w:ins w:id="284" w:author="Miller,  Dr. Harvey J." w:date="2019-10-09T14:53:00Z">
        <w:r w:rsidR="00607A99">
          <w:rPr>
            <w:rFonts w:ascii="Times New Roman" w:eastAsia="Yu Mincho" w:hAnsi="Times New Roman" w:cs="Times New Roman"/>
            <w:sz w:val="24"/>
            <w:szCs w:val="24"/>
            <w:lang w:eastAsia="ja-JP"/>
          </w:rPr>
          <w:t xml:space="preserve">as a problem in </w:t>
        </w:r>
      </w:ins>
      <w:del w:id="285" w:author="Miller,  Dr. Harvey J." w:date="2019-10-09T14:53:00Z">
        <w:r w:rsidDel="00607A99">
          <w:rPr>
            <w:rFonts w:ascii="Times New Roman" w:eastAsia="Yu Mincho" w:hAnsi="Times New Roman" w:cs="Times New Roman"/>
            <w:sz w:val="24"/>
            <w:szCs w:val="24"/>
            <w:lang w:eastAsia="ja-JP"/>
          </w:rPr>
          <w:delText xml:space="preserve">on </w:delText>
        </w:r>
      </w:del>
      <w:r>
        <w:rPr>
          <w:rFonts w:ascii="Times New Roman" w:eastAsia="Yu Mincho" w:hAnsi="Times New Roman" w:cs="Times New Roman"/>
          <w:sz w:val="24"/>
          <w:szCs w:val="24"/>
          <w:lang w:eastAsia="ja-JP"/>
        </w:rPr>
        <w:t>transfer synchronization. Then, we discuss the methods involved in transfer risk measurement and analysis.</w:t>
      </w:r>
    </w:p>
    <w:p w14:paraId="01B02C35" w14:textId="74AEA775" w:rsidR="00491109" w:rsidRDefault="00491109" w:rsidP="00491109">
      <w:pPr>
        <w:spacing w:line="240" w:lineRule="auto"/>
        <w:jc w:val="both"/>
        <w:rPr>
          <w:rFonts w:ascii="Times New Roman" w:eastAsia="Yu Mincho" w:hAnsi="Times New Roman" w:cs="Times New Roman"/>
          <w:sz w:val="24"/>
          <w:szCs w:val="24"/>
          <w:lang w:eastAsia="ja-JP"/>
        </w:rPr>
      </w:pPr>
    </w:p>
    <w:p w14:paraId="6B5B37C0" w14:textId="54D25D8D" w:rsidR="00AD4EC7" w:rsidRPr="00F719D0" w:rsidRDefault="00AD4EC7" w:rsidP="00AD4EC7">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F719D0">
        <w:rPr>
          <w:rFonts w:ascii="Times New Roman" w:eastAsia="Yu Mincho" w:hAnsi="Times New Roman" w:cs="Times New Roman"/>
          <w:sz w:val="24"/>
          <w:szCs w:val="24"/>
          <w:u w:val="single"/>
          <w:lang w:eastAsia="ja-JP"/>
        </w:rPr>
        <w:lastRenderedPageBreak/>
        <w:t>Data source</w:t>
      </w:r>
      <w:ins w:id="286" w:author="Miller,  Dr. Harvey J." w:date="2019-10-09T14:51:00Z">
        <w:r w:rsidR="00607A99">
          <w:rPr>
            <w:rFonts w:ascii="Times New Roman" w:eastAsia="Yu Mincho" w:hAnsi="Times New Roman" w:cs="Times New Roman"/>
            <w:sz w:val="24"/>
            <w:szCs w:val="24"/>
            <w:u w:val="single"/>
            <w:lang w:eastAsia="ja-JP"/>
          </w:rPr>
          <w:t>s</w:t>
        </w:r>
      </w:ins>
    </w:p>
    <w:p w14:paraId="5EA44A84" w14:textId="26112CAB" w:rsidR="00DD750E" w:rsidRPr="00DD750E" w:rsidRDefault="00DD750E" w:rsidP="00F719D0">
      <w:pPr>
        <w:spacing w:line="240" w:lineRule="auto"/>
        <w:jc w:val="both"/>
        <w:rPr>
          <w:rFonts w:ascii="Times New Roman" w:eastAsia="Yu Mincho" w:hAnsi="Times New Roman" w:cs="Times New Roman"/>
          <w:sz w:val="24"/>
          <w:szCs w:val="24"/>
          <w:lang w:eastAsia="ja-JP"/>
        </w:rPr>
      </w:pPr>
      <w:r w:rsidRPr="00DD750E">
        <w:rPr>
          <w:rFonts w:ascii="Times New Roman" w:eastAsia="Yu Mincho" w:hAnsi="Times New Roman" w:cs="Times New Roman"/>
          <w:sz w:val="24"/>
          <w:szCs w:val="24"/>
          <w:lang w:eastAsia="ja-JP"/>
        </w:rPr>
        <w:t xml:space="preserve">In this paper, we </w:t>
      </w:r>
      <w:del w:id="287" w:author="Miller,  Dr. Harvey J." w:date="2019-10-09T14:51:00Z">
        <w:r w:rsidR="000D1429" w:rsidDel="00607A99">
          <w:rPr>
            <w:rFonts w:ascii="Times New Roman" w:eastAsia="Yu Mincho" w:hAnsi="Times New Roman" w:cs="Times New Roman"/>
            <w:sz w:val="24"/>
            <w:szCs w:val="24"/>
            <w:lang w:eastAsia="ja-JP"/>
          </w:rPr>
          <w:delText>intend</w:delText>
        </w:r>
        <w:r w:rsidRPr="00DD750E" w:rsidDel="00607A99">
          <w:rPr>
            <w:rFonts w:ascii="Times New Roman" w:eastAsia="Yu Mincho" w:hAnsi="Times New Roman" w:cs="Times New Roman"/>
            <w:sz w:val="24"/>
            <w:szCs w:val="24"/>
            <w:lang w:eastAsia="ja-JP"/>
          </w:rPr>
          <w:delText xml:space="preserve"> to </w:delText>
        </w:r>
      </w:del>
      <w:r>
        <w:rPr>
          <w:rFonts w:ascii="Times New Roman" w:eastAsia="Yu Mincho" w:hAnsi="Times New Roman" w:cs="Times New Roman"/>
          <w:sz w:val="24"/>
          <w:szCs w:val="24"/>
          <w:lang w:eastAsia="ja-JP"/>
        </w:rPr>
        <w:t xml:space="preserve">leverage two </w:t>
      </w:r>
      <w:del w:id="288" w:author="Miller,  Dr. Harvey J." w:date="2019-10-09T14:52:00Z">
        <w:r w:rsidDel="00607A99">
          <w:rPr>
            <w:rFonts w:ascii="Times New Roman" w:eastAsia="Yu Mincho" w:hAnsi="Times New Roman" w:cs="Times New Roman"/>
            <w:sz w:val="24"/>
            <w:szCs w:val="24"/>
            <w:lang w:eastAsia="ja-JP"/>
          </w:rPr>
          <w:delText xml:space="preserve">separate </w:delText>
        </w:r>
      </w:del>
      <w:r>
        <w:rPr>
          <w:rFonts w:ascii="Times New Roman" w:eastAsia="Yu Mincho" w:hAnsi="Times New Roman" w:cs="Times New Roman"/>
          <w:sz w:val="24"/>
          <w:szCs w:val="24"/>
          <w:lang w:eastAsia="ja-JP"/>
        </w:rPr>
        <w:t xml:space="preserve">datasets for the </w:t>
      </w:r>
      <w:r w:rsidR="000D1429">
        <w:rPr>
          <w:rFonts w:ascii="Times New Roman" w:eastAsia="Yu Mincho" w:hAnsi="Times New Roman" w:cs="Times New Roman"/>
          <w:sz w:val="24"/>
          <w:szCs w:val="24"/>
          <w:lang w:eastAsia="ja-JP"/>
        </w:rPr>
        <w:t xml:space="preserve">development and </w:t>
      </w:r>
      <w:r>
        <w:rPr>
          <w:rFonts w:ascii="Times New Roman" w:eastAsia="Yu Mincho" w:hAnsi="Times New Roman" w:cs="Times New Roman"/>
          <w:sz w:val="24"/>
          <w:szCs w:val="24"/>
          <w:lang w:eastAsia="ja-JP"/>
        </w:rPr>
        <w:t>implementation of the</w:t>
      </w:r>
      <w:ins w:id="289" w:author="Miller,  Dr. Harvey J." w:date="2019-10-09T14:52:00Z">
        <w:r w:rsidR="00607A99">
          <w:rPr>
            <w:rFonts w:ascii="Times New Roman" w:eastAsia="Yu Mincho" w:hAnsi="Times New Roman" w:cs="Times New Roman"/>
            <w:sz w:val="24"/>
            <w:szCs w:val="24"/>
            <w:lang w:eastAsia="ja-JP"/>
          </w:rPr>
          <w:t xml:space="preserve"> </w:t>
        </w:r>
      </w:ins>
      <w:del w:id="290" w:author="Miller,  Dr. Harvey J." w:date="2019-10-09T14:52:00Z">
        <w:r w:rsidDel="00607A99">
          <w:rPr>
            <w:rFonts w:ascii="Times New Roman" w:eastAsia="Yu Mincho" w:hAnsi="Times New Roman" w:cs="Times New Roman"/>
            <w:sz w:val="24"/>
            <w:szCs w:val="24"/>
            <w:lang w:eastAsia="ja-JP"/>
          </w:rPr>
          <w:delText xml:space="preserve"> </w:delText>
        </w:r>
      </w:del>
      <w:ins w:id="291" w:author="Miller,  Dr. Harvey J." w:date="2019-10-09T14:52:00Z">
        <w:r w:rsidR="00607A99">
          <w:rPr>
            <w:rFonts w:ascii="Times New Roman" w:eastAsia="Yu Mincho" w:hAnsi="Times New Roman" w:cs="Times New Roman"/>
            <w:sz w:val="24"/>
            <w:szCs w:val="24"/>
            <w:lang w:eastAsia="ja-JP"/>
          </w:rPr>
          <w:t>transfer risk measures and analytics</w:t>
        </w:r>
      </w:ins>
      <w:del w:id="292" w:author="Miller,  Dr. Harvey J." w:date="2019-10-09T14:52:00Z">
        <w:r w:rsidDel="00607A99">
          <w:rPr>
            <w:rFonts w:ascii="Times New Roman" w:eastAsia="Yu Mincho" w:hAnsi="Times New Roman" w:cs="Times New Roman"/>
            <w:sz w:val="24"/>
            <w:szCs w:val="24"/>
            <w:lang w:eastAsia="ja-JP"/>
          </w:rPr>
          <w:delText>proposed measures and systems</w:delText>
        </w:r>
      </w:del>
      <w:r>
        <w:rPr>
          <w:rFonts w:ascii="Times New Roman" w:eastAsia="Yu Mincho" w:hAnsi="Times New Roman" w:cs="Times New Roman"/>
          <w:sz w:val="24"/>
          <w:szCs w:val="24"/>
          <w:lang w:eastAsia="ja-JP"/>
        </w:rPr>
        <w:t>.</w:t>
      </w:r>
    </w:p>
    <w:p w14:paraId="50B398AC" w14:textId="3E31CF44" w:rsidR="00F719D0" w:rsidRDefault="00051663" w:rsidP="00F719D0">
      <w:pPr>
        <w:spacing w:line="240" w:lineRule="auto"/>
        <w:jc w:val="both"/>
        <w:rPr>
          <w:rFonts w:ascii="Times New Roman" w:eastAsia="Yu Mincho" w:hAnsi="Times New Roman" w:cs="Times New Roman"/>
          <w:sz w:val="24"/>
          <w:szCs w:val="24"/>
          <w:lang w:eastAsia="ja-JP"/>
        </w:rPr>
      </w:pPr>
      <w:r w:rsidRPr="0027552E">
        <w:rPr>
          <w:rFonts w:ascii="Times New Roman" w:eastAsia="Yu Mincho" w:hAnsi="Times New Roman" w:cs="Times New Roman"/>
          <w:b/>
          <w:sz w:val="24"/>
          <w:szCs w:val="24"/>
          <w:lang w:eastAsia="ja-JP"/>
        </w:rPr>
        <w:t>General Transit Feed Specification (GTFS)</w:t>
      </w:r>
      <w:r w:rsidR="00944153">
        <w:rPr>
          <w:rFonts w:ascii="Times New Roman" w:eastAsia="Yu Mincho" w:hAnsi="Times New Roman" w:cs="Times New Roman"/>
          <w:b/>
          <w:sz w:val="24"/>
          <w:szCs w:val="24"/>
          <w:lang w:eastAsia="ja-JP"/>
        </w:rPr>
        <w:t xml:space="preserve"> data</w:t>
      </w:r>
      <w:r w:rsidR="0027552E">
        <w:rPr>
          <w:rFonts w:ascii="Times New Roman" w:eastAsia="Yu Mincho" w:hAnsi="Times New Roman" w:cs="Times New Roman"/>
          <w:b/>
          <w:sz w:val="24"/>
          <w:szCs w:val="24"/>
          <w:lang w:eastAsia="ja-JP"/>
        </w:rPr>
        <w:t xml:space="preserve">.  </w:t>
      </w:r>
      <w:del w:id="293" w:author="Miller,  Dr. Harvey J." w:date="2019-10-09T14:53:00Z">
        <w:r w:rsidR="005904FB" w:rsidDel="00607A99">
          <w:rPr>
            <w:rFonts w:ascii="Times New Roman" w:eastAsia="Yu Mincho" w:hAnsi="Times New Roman" w:cs="Times New Roman"/>
            <w:sz w:val="24"/>
            <w:szCs w:val="24"/>
            <w:lang w:eastAsia="ja-JP"/>
          </w:rPr>
          <w:delText>W</w:delText>
        </w:r>
        <w:r w:rsidR="00F719D0" w:rsidDel="00607A99">
          <w:rPr>
            <w:rFonts w:ascii="Times New Roman" w:eastAsia="Yu Mincho" w:hAnsi="Times New Roman" w:cs="Times New Roman"/>
            <w:sz w:val="24"/>
            <w:szCs w:val="24"/>
            <w:lang w:eastAsia="ja-JP"/>
          </w:rPr>
          <w:delText xml:space="preserve">e discuss the </w:delText>
        </w:r>
        <w:r w:rsidR="005904FB" w:rsidDel="00607A99">
          <w:rPr>
            <w:rFonts w:ascii="Times New Roman" w:eastAsia="Yu Mincho" w:hAnsi="Times New Roman" w:cs="Times New Roman"/>
            <w:sz w:val="24"/>
            <w:szCs w:val="24"/>
            <w:lang w:eastAsia="ja-JP"/>
          </w:rPr>
          <w:delText>respective advantages of traditional data and big data in the literature review section. T</w:delText>
        </w:r>
        <w:r w:rsidR="0093017D" w:rsidDel="00607A99">
          <w:rPr>
            <w:rFonts w:ascii="Times New Roman" w:eastAsia="Yu Mincho" w:hAnsi="Times New Roman" w:cs="Times New Roman"/>
            <w:sz w:val="24"/>
            <w:szCs w:val="24"/>
            <w:lang w:eastAsia="ja-JP"/>
          </w:rPr>
          <w:delText xml:space="preserve">o overcome these advantages, we </w:delText>
        </w:r>
        <w:r w:rsidR="00E30BF7" w:rsidDel="00607A99">
          <w:rPr>
            <w:rFonts w:ascii="Times New Roman" w:eastAsia="Yu Mincho" w:hAnsi="Times New Roman" w:cs="Times New Roman"/>
            <w:sz w:val="24"/>
            <w:szCs w:val="24"/>
            <w:lang w:eastAsia="ja-JP"/>
          </w:rPr>
          <w:delText>utilize</w:delText>
        </w:r>
        <w:r w:rsidR="0093017D" w:rsidDel="00607A99">
          <w:rPr>
            <w:rFonts w:ascii="Times New Roman" w:eastAsia="Yu Mincho" w:hAnsi="Times New Roman" w:cs="Times New Roman"/>
            <w:sz w:val="24"/>
            <w:szCs w:val="24"/>
            <w:lang w:eastAsia="ja-JP"/>
          </w:rPr>
          <w:delText xml:space="preserve"> a new standard protocol for transit data: </w:delText>
        </w:r>
      </w:del>
      <w:r w:rsidR="00F719D0">
        <w:rPr>
          <w:rFonts w:ascii="Times New Roman" w:eastAsia="Yu Mincho" w:hAnsi="Times New Roman" w:cs="Times New Roman"/>
          <w:sz w:val="24"/>
          <w:szCs w:val="24"/>
          <w:lang w:eastAsia="ja-JP"/>
        </w:rPr>
        <w:t xml:space="preserve">General Transit Feed Specification (GTFS) is a combination of two data standards defined by Google: GTFS static and GTFS real-time expansion. GTFS static, also named static transit, reports the schedule data of a public transportation system. GTFS static is now the </w:t>
      </w:r>
      <w:r w:rsidR="00F719D0">
        <w:rPr>
          <w:rFonts w:ascii="Times New Roman" w:eastAsia="Yu Mincho" w:hAnsi="Times New Roman" w:cs="Times New Roman"/>
          <w:i/>
          <w:sz w:val="24"/>
          <w:szCs w:val="24"/>
          <w:lang w:eastAsia="ja-JP"/>
        </w:rPr>
        <w:t>de facto</w:t>
      </w:r>
      <w:r w:rsidR="00F719D0">
        <w:rPr>
          <w:rFonts w:ascii="Times New Roman" w:eastAsia="Yu Mincho" w:hAnsi="Times New Roman" w:cs="Times New Roman"/>
          <w:sz w:val="24"/>
          <w:szCs w:val="24"/>
          <w:lang w:eastAsia="ja-JP"/>
        </w:rPr>
        <w:t xml:space="preserve"> standard for public transportation schedules and associated geographic information </w:t>
      </w:r>
      <w:r w:rsidR="00F719D0">
        <w:rPr>
          <w:rFonts w:ascii="Times New Roman" w:eastAsia="Yu Mincho" w:hAnsi="Times New Roman" w:cs="Times New Roman"/>
          <w:sz w:val="24"/>
          <w:szCs w:val="24"/>
          <w:lang w:eastAsia="ja-JP"/>
        </w:rPr>
        <w:fldChar w:fldCharType="begin" w:fldLock="1"/>
      </w:r>
      <w:r w:rsidR="00F719D0">
        <w:rPr>
          <w:rFonts w:ascii="Times New Roman" w:eastAsia="Yu Mincho" w:hAnsi="Times New Roman" w:cs="Times New Roman"/>
          <w:sz w:val="24"/>
          <w:szCs w:val="24"/>
          <w:lang w:eastAsia="ja-JP"/>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sidR="00F719D0">
        <w:rPr>
          <w:rFonts w:ascii="Times New Roman" w:eastAsia="Yu Mincho" w:hAnsi="Times New Roman" w:cs="Times New Roman"/>
          <w:sz w:val="24"/>
          <w:szCs w:val="24"/>
          <w:lang w:eastAsia="ja-JP"/>
        </w:rPr>
        <w:fldChar w:fldCharType="separate"/>
      </w:r>
      <w:r w:rsidR="00F719D0">
        <w:rPr>
          <w:rFonts w:ascii="Times New Roman" w:eastAsia="Yu Mincho" w:hAnsi="Times New Roman" w:cs="Times New Roman"/>
          <w:noProof/>
          <w:sz w:val="24"/>
          <w:szCs w:val="24"/>
          <w:lang w:eastAsia="ja-JP"/>
        </w:rPr>
        <w:t>(Google Developers, 2016)</w:t>
      </w:r>
      <w:r w:rsidR="00F719D0">
        <w:rPr>
          <w:rFonts w:ascii="Times New Roman" w:eastAsia="Yu Mincho" w:hAnsi="Times New Roman" w:cs="Times New Roman"/>
          <w:sz w:val="24"/>
          <w:szCs w:val="24"/>
          <w:lang w:eastAsia="ja-JP"/>
        </w:rPr>
        <w:fldChar w:fldCharType="end"/>
      </w:r>
      <w:r w:rsidR="00F719D0">
        <w:rPr>
          <w:rFonts w:ascii="Times New Roman" w:eastAsia="Yu Mincho" w:hAnsi="Times New Roman" w:cs="Times New Roman"/>
          <w:sz w:val="24"/>
          <w:szCs w:val="24"/>
          <w:lang w:eastAsia="ja-JP"/>
        </w:rPr>
        <w:t>. P</w:t>
      </w:r>
      <w:ins w:id="294" w:author="Miller,  Dr. Harvey J." w:date="2019-10-09T14:54:00Z">
        <w:r w:rsidR="00607A99">
          <w:rPr>
            <w:rFonts w:ascii="Times New Roman" w:eastAsia="Yu Mincho" w:hAnsi="Times New Roman" w:cs="Times New Roman"/>
            <w:sz w:val="24"/>
            <w:szCs w:val="24"/>
            <w:lang w:eastAsia="ja-JP"/>
          </w:rPr>
          <w:t>ublic transit</w:t>
        </w:r>
      </w:ins>
      <w:del w:id="295" w:author="Miller,  Dr. Harvey J." w:date="2019-10-09T14:54:00Z">
        <w:r w:rsidR="00F719D0" w:rsidDel="00607A99">
          <w:rPr>
            <w:rFonts w:ascii="Times New Roman" w:eastAsia="Yu Mincho" w:hAnsi="Times New Roman" w:cs="Times New Roman"/>
            <w:sz w:val="24"/>
            <w:szCs w:val="24"/>
            <w:lang w:eastAsia="ja-JP"/>
          </w:rPr>
          <w:delText>T</w:delText>
        </w:r>
      </w:del>
      <w:r w:rsidR="00F719D0">
        <w:rPr>
          <w:rFonts w:ascii="Times New Roman" w:eastAsia="Yu Mincho" w:hAnsi="Times New Roman" w:cs="Times New Roman"/>
          <w:sz w:val="24"/>
          <w:szCs w:val="24"/>
          <w:lang w:eastAsia="ja-JP"/>
        </w:rPr>
        <w:t xml:space="preserve"> system administrations are encouraged to share their GTFS static publicly, regularly, and precisely. Many of them are sharing their data: this is not limited to large transit authorities such as the Metropolitan Transportation Authority (MTA) in New York City. Already by 2010, almost 85% of transit miles traveled in the U.S were covered by open data published by transit authorities </w:t>
      </w:r>
      <w:r w:rsidR="00F719D0">
        <w:rPr>
          <w:rFonts w:ascii="Times New Roman" w:eastAsia="Yu Mincho" w:hAnsi="Times New Roman" w:cs="Times New Roman"/>
          <w:sz w:val="24"/>
          <w:szCs w:val="24"/>
          <w:lang w:eastAsia="ja-JP"/>
        </w:rPr>
        <w:fldChar w:fldCharType="begin" w:fldLock="1"/>
      </w:r>
      <w:r w:rsidR="00F719D0">
        <w:rPr>
          <w:rFonts w:ascii="Times New Roman" w:eastAsia="Yu Mincho" w:hAnsi="Times New Roman" w:cs="Times New Roman"/>
          <w:sz w:val="24"/>
          <w:szCs w:val="24"/>
          <w:lang w:eastAsia="ja-JP"/>
        </w:rPr>
        <w:instrText>ADDIN CSL_CITATION {"citationItems":[{"id":"ITEM-1","itemData":{"author":[{"dropping-particle":"","family":"Antrim","given":"Aaron","non-dropping-particle":"","parse-names":false,"suffix":""},{"dropping-particle":"","family":"Barbeau","given":"Sean J","non-dropping-particle":"","parse-names":false,"suffix":""}],"container-title":"Location-Aware Information Systems Laboratory at the University of South Florida","id":"ITEM-1","issued":{"date-parts":[["2013"]]},"title":"The many uses of GTFS data–opening the door to transit and multimodal applications","type":"article-journal","volume":"4"},"uris":["http://www.mendeley.com/documents/?uuid=f293d311-b0a2-4f4f-9720-1996e8da5a11"]}],"mendeley":{"formattedCitation":"(Antrim &amp; Barbeau, 2013)","plainTextFormattedCitation":"(Antrim &amp; Barbeau, 2013)","previouslyFormattedCitation":"(Antrim &amp; Barbeau, 2013)"},"properties":{"noteIndex":0},"schema":"https://github.com/citation-style-language/schema/raw/master/csl-citation.json"}</w:instrText>
      </w:r>
      <w:r w:rsidR="00F719D0">
        <w:rPr>
          <w:rFonts w:ascii="Times New Roman" w:eastAsia="Yu Mincho" w:hAnsi="Times New Roman" w:cs="Times New Roman"/>
          <w:sz w:val="24"/>
          <w:szCs w:val="24"/>
          <w:lang w:eastAsia="ja-JP"/>
        </w:rPr>
        <w:fldChar w:fldCharType="separate"/>
      </w:r>
      <w:r w:rsidR="00F719D0">
        <w:rPr>
          <w:rFonts w:ascii="Times New Roman" w:eastAsia="Yu Mincho" w:hAnsi="Times New Roman" w:cs="Times New Roman"/>
          <w:noProof/>
          <w:sz w:val="24"/>
          <w:szCs w:val="24"/>
          <w:lang w:eastAsia="ja-JP"/>
        </w:rPr>
        <w:t>(Antrim &amp; Barbeau, 2013)</w:t>
      </w:r>
      <w:r w:rsidR="00F719D0">
        <w:rPr>
          <w:rFonts w:ascii="Times New Roman" w:eastAsia="Yu Mincho" w:hAnsi="Times New Roman" w:cs="Times New Roman"/>
          <w:sz w:val="24"/>
          <w:szCs w:val="24"/>
          <w:lang w:eastAsia="ja-JP"/>
        </w:rPr>
        <w:fldChar w:fldCharType="end"/>
      </w:r>
      <w:r w:rsidR="00F719D0">
        <w:rPr>
          <w:rFonts w:ascii="Times New Roman" w:eastAsia="Yu Mincho" w:hAnsi="Times New Roman" w:cs="Times New Roman"/>
          <w:sz w:val="24"/>
          <w:szCs w:val="24"/>
          <w:lang w:eastAsia="ja-JP"/>
        </w:rPr>
        <w:t>.</w:t>
      </w:r>
    </w:p>
    <w:p w14:paraId="1309EFF6" w14:textId="17E9281E" w:rsidR="004B5818" w:rsidRDefault="00F719D0" w:rsidP="00E66DC6">
      <w:pPr>
        <w:spacing w:line="240" w:lineRule="auto"/>
        <w:ind w:firstLine="720"/>
        <w:jc w:val="both"/>
        <w:rPr>
          <w:rFonts w:ascii="Times New Roman" w:eastAsia="Yu Mincho" w:hAnsi="Times New Roman" w:cs="Times New Roman"/>
          <w:sz w:val="24"/>
          <w:szCs w:val="24"/>
          <w:lang w:eastAsia="ja-JP"/>
        </w:rPr>
      </w:pPr>
      <w:del w:id="296" w:author="Miller,  Dr. Harvey J." w:date="2019-10-09T14:54:00Z">
        <w:r w:rsidDel="00607A99">
          <w:rPr>
            <w:rFonts w:ascii="Times New Roman" w:eastAsia="Yu Mincho" w:hAnsi="Times New Roman" w:cs="Times New Roman"/>
            <w:sz w:val="24"/>
            <w:szCs w:val="24"/>
            <w:lang w:eastAsia="ja-JP"/>
          </w:rPr>
          <w:delText xml:space="preserve">Beyond scheduled data, </w:delText>
        </w:r>
      </w:del>
      <w:r>
        <w:rPr>
          <w:rFonts w:ascii="Times New Roman" w:eastAsia="Yu Mincho" w:hAnsi="Times New Roman" w:cs="Times New Roman"/>
          <w:sz w:val="24"/>
          <w:szCs w:val="24"/>
          <w:lang w:eastAsia="ja-JP"/>
        </w:rPr>
        <w:t xml:space="preserve">GTFS real-time expansion provides frequently updated vehicle location data. GTFS real-time includes two components: buses’ location real-time data and the trip updates, which contains vehicles’ arrival and departure time at every sequential stop. Moreover, the temporal resolution can be as high as 1 min </w:t>
      </w:r>
      <w:r>
        <w:rPr>
          <w:rFonts w:ascii="Times New Roman" w:eastAsia="Yu Mincho" w:hAnsi="Times New Roman" w:cs="Times New Roman"/>
          <w:sz w:val="24"/>
          <w:szCs w:val="24"/>
          <w:lang w:eastAsia="ja-JP"/>
        </w:rPr>
        <w:fldChar w:fldCharType="begin" w:fldLock="1"/>
      </w:r>
      <w:r w:rsidR="009A3634">
        <w:rPr>
          <w:rFonts w:ascii="Times New Roman" w:eastAsia="Yu Mincho" w:hAnsi="Times New Roman" w:cs="Times New Roman"/>
          <w:sz w:val="24"/>
          <w:szCs w:val="24"/>
          <w:lang w:eastAsia="ja-JP"/>
        </w:rPr>
        <w:instrText>ADDIN CSL_CITATION {"citationItems":[{"id":"ITEM-1","itemData":{"ISSN":"0198-9715","author":[{"dropping-particle":"","family":"Kujala","given":"Rainer","non-dropping-particle":"","parse-names":false,"suffix":""},{"dropping-particle":"","family":"Weckström","given":"Christoffer","non-dropping-particle":"","parse-names":false,"suffix":""},{"dropping-particle":"","family":"Mladenović","given":"Miloš N","non-dropping-particle":"","parse-names":false,"suffix":""},{"dropping-particle":"","family":"Saramäki","given":"Jari","non-dropping-particle":"","parse-names":false,"suffix":""}],"container-title":"Computers, Environment and Urban Systems","id":"ITEM-1","issued":{"date-parts":[["2018"]]},"page":"41-54","publisher":"Elsevier","title":"Travel times and transfers in public transport: Comprehensive accessibility analysis based on Pareto-optimal journeys","type":"article-journal","volume":"67"},"uris":["http://www.mendeley.com/documents/?uuid=58b58419-7db3-4c7b-9c8a-8b7fff6f4a29"]}],"mendeley":{"formattedCitation":"(Kujala et al., 2018)","plainTextFormattedCitation":"(Kujala et al., 2018)","previouslyFormattedCitation":"(Kujala et al., 2018)"},"properties":{"noteIndex":0},"schema":"https://github.com/citation-style-language/schema/raw/master/csl-citation.json"}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sidR="0096524C" w:rsidRPr="0096524C">
        <w:rPr>
          <w:rFonts w:ascii="Times New Roman" w:eastAsia="Yu Mincho" w:hAnsi="Times New Roman" w:cs="Times New Roman"/>
          <w:noProof/>
          <w:sz w:val="24"/>
          <w:szCs w:val="24"/>
          <w:lang w:eastAsia="ja-JP"/>
        </w:rPr>
        <w:t>(Kujala et al., 2018)</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GTFS overcomes the disadvantages of both traditional data and unclean big data: small volume, low velocity, lack of standards, and limited system coverage. </w:t>
      </w:r>
    </w:p>
    <w:p w14:paraId="298AA535" w14:textId="0A1BE1E6" w:rsidR="0044586E" w:rsidRDefault="004B5818" w:rsidP="00247565">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However, despite all the valuable features, GTFS is not perfect</w:t>
      </w:r>
      <w:ins w:id="297" w:author="Miller,  Dr. Harvey J." w:date="2019-10-09T14:55:00Z">
        <w:r w:rsidR="00607A99">
          <w:rPr>
            <w:rFonts w:ascii="Times New Roman" w:eastAsia="Yu Mincho" w:hAnsi="Times New Roman" w:cs="Times New Roman"/>
            <w:sz w:val="24"/>
            <w:szCs w:val="24"/>
            <w:lang w:eastAsia="ja-JP"/>
          </w:rPr>
          <w:t xml:space="preserve">.  In particular, </w:t>
        </w:r>
      </w:ins>
      <w:del w:id="298" w:author="Miller,  Dr. Harvey J." w:date="2019-10-09T14:55:00Z">
        <w:r w:rsidR="00EA6DE5" w:rsidDel="00607A99">
          <w:rPr>
            <w:rFonts w:ascii="Times New Roman" w:eastAsia="Yu Mincho" w:hAnsi="Times New Roman" w:cs="Times New Roman"/>
            <w:sz w:val="24"/>
            <w:szCs w:val="24"/>
            <w:lang w:eastAsia="ja-JP"/>
          </w:rPr>
          <w:delText>:</w:delText>
        </w:r>
        <w:r w:rsidR="00EA6DE5" w:rsidRPr="00EA6DE5" w:rsidDel="00607A99">
          <w:rPr>
            <w:rFonts w:ascii="Times New Roman" w:eastAsia="Yu Mincho" w:hAnsi="Times New Roman" w:cs="Times New Roman"/>
            <w:sz w:val="24"/>
            <w:szCs w:val="24"/>
            <w:lang w:eastAsia="ja-JP"/>
          </w:rPr>
          <w:delText xml:space="preserve"> </w:delText>
        </w:r>
        <w:r w:rsidR="00EA6DE5" w:rsidDel="00607A99">
          <w:rPr>
            <w:rFonts w:ascii="Times New Roman" w:eastAsia="Yu Mincho" w:hAnsi="Times New Roman" w:cs="Times New Roman"/>
            <w:sz w:val="24"/>
            <w:szCs w:val="24"/>
            <w:lang w:eastAsia="ja-JP"/>
          </w:rPr>
          <w:delText xml:space="preserve">though GTFS and APC’s </w:delText>
        </w:r>
        <w:r w:rsidR="00EA6DE5" w:rsidRPr="003D68E2" w:rsidDel="00607A99">
          <w:rPr>
            <w:rFonts w:ascii="Times New Roman" w:eastAsia="Yu Mincho" w:hAnsi="Times New Roman" w:cs="Times New Roman"/>
            <w:i/>
            <w:sz w:val="24"/>
            <w:szCs w:val="24"/>
            <w:lang w:eastAsia="ja-JP"/>
          </w:rPr>
          <w:delText>spatial accuracy</w:delText>
        </w:r>
        <w:r w:rsidR="00EA6DE5" w:rsidDel="00607A99">
          <w:rPr>
            <w:rFonts w:ascii="Times New Roman" w:eastAsia="Yu Mincho" w:hAnsi="Times New Roman" w:cs="Times New Roman"/>
            <w:sz w:val="24"/>
            <w:szCs w:val="24"/>
            <w:lang w:eastAsia="ja-JP"/>
          </w:rPr>
          <w:delText xml:space="preserve"> </w:delText>
        </w:r>
        <w:r w:rsidR="00CE0389" w:rsidDel="00607A99">
          <w:rPr>
            <w:rFonts w:ascii="Times New Roman" w:eastAsia="Yu Mincho" w:hAnsi="Times New Roman" w:cs="Times New Roman"/>
            <w:sz w:val="24"/>
            <w:szCs w:val="24"/>
            <w:lang w:eastAsia="ja-JP"/>
          </w:rPr>
          <w:delText>may be</w:delText>
        </w:r>
        <w:r w:rsidR="00EA6DE5" w:rsidDel="00607A99">
          <w:rPr>
            <w:rFonts w:ascii="Times New Roman" w:eastAsia="Yu Mincho" w:hAnsi="Times New Roman" w:cs="Times New Roman"/>
            <w:sz w:val="24"/>
            <w:szCs w:val="24"/>
            <w:lang w:eastAsia="ja-JP"/>
          </w:rPr>
          <w:delText xml:space="preserve"> close, </w:delText>
        </w:r>
      </w:del>
      <w:r w:rsidR="00EA6DE5">
        <w:rPr>
          <w:rFonts w:ascii="Times New Roman" w:eastAsia="Yu Mincho" w:hAnsi="Times New Roman" w:cs="Times New Roman"/>
          <w:sz w:val="24"/>
          <w:szCs w:val="24"/>
          <w:lang w:eastAsia="ja-JP"/>
        </w:rPr>
        <w:t xml:space="preserve">GTFS’s </w:t>
      </w:r>
      <w:r w:rsidR="00EA6DE5" w:rsidRPr="00416912">
        <w:rPr>
          <w:rFonts w:ascii="Times New Roman" w:eastAsia="Yu Mincho" w:hAnsi="Times New Roman" w:cs="Times New Roman"/>
          <w:i/>
          <w:sz w:val="24"/>
          <w:szCs w:val="24"/>
          <w:lang w:eastAsia="ja-JP"/>
        </w:rPr>
        <w:t>temporal accuracy</w:t>
      </w:r>
      <w:r w:rsidR="00EA6DE5">
        <w:rPr>
          <w:rFonts w:ascii="Times New Roman" w:eastAsia="Yu Mincho" w:hAnsi="Times New Roman" w:cs="Times New Roman"/>
          <w:sz w:val="24"/>
          <w:szCs w:val="24"/>
          <w:lang w:eastAsia="ja-JP"/>
        </w:rPr>
        <w:t xml:space="preserve"> </w:t>
      </w:r>
      <w:ins w:id="299" w:author="Miller,  Dr. Harvey J." w:date="2019-10-09T14:55:00Z">
        <w:r w:rsidR="00607A99">
          <w:rPr>
            <w:rFonts w:ascii="Times New Roman" w:eastAsia="Yu Mincho" w:hAnsi="Times New Roman" w:cs="Times New Roman"/>
            <w:sz w:val="24"/>
            <w:szCs w:val="24"/>
            <w:lang w:eastAsia="ja-JP"/>
          </w:rPr>
          <w:t xml:space="preserve">can be </w:t>
        </w:r>
      </w:ins>
      <w:del w:id="300" w:author="Miller,  Dr. Harvey J." w:date="2019-10-09T14:55:00Z">
        <w:r w:rsidR="00EA6DE5" w:rsidDel="00607A99">
          <w:rPr>
            <w:rFonts w:ascii="Times New Roman" w:eastAsia="Yu Mincho" w:hAnsi="Times New Roman" w:cs="Times New Roman"/>
            <w:sz w:val="24"/>
            <w:szCs w:val="24"/>
            <w:lang w:eastAsia="ja-JP"/>
          </w:rPr>
          <w:delText xml:space="preserve">is </w:delText>
        </w:r>
      </w:del>
      <w:r w:rsidR="00EA6DE5">
        <w:rPr>
          <w:rFonts w:ascii="Times New Roman" w:eastAsia="Yu Mincho" w:hAnsi="Times New Roman" w:cs="Times New Roman"/>
          <w:sz w:val="24"/>
          <w:szCs w:val="24"/>
          <w:lang w:eastAsia="ja-JP"/>
        </w:rPr>
        <w:t>low compared with</w:t>
      </w:r>
      <w:ins w:id="301" w:author="Miller,  Dr. Harvey J." w:date="2019-10-09T14:55:00Z">
        <w:r w:rsidR="00607A99">
          <w:rPr>
            <w:rFonts w:ascii="Times New Roman" w:eastAsia="Yu Mincho" w:hAnsi="Times New Roman" w:cs="Times New Roman"/>
            <w:sz w:val="24"/>
            <w:szCs w:val="24"/>
            <w:lang w:eastAsia="ja-JP"/>
          </w:rPr>
          <w:t xml:space="preserve"> other sources such as automated passenger count data (discussed below)</w:t>
        </w:r>
      </w:ins>
      <w:del w:id="302" w:author="Miller,  Dr. Harvey J." w:date="2019-10-09T14:55:00Z">
        <w:r w:rsidR="00EA6DE5" w:rsidDel="00607A99">
          <w:rPr>
            <w:rFonts w:ascii="Times New Roman" w:eastAsia="Yu Mincho" w:hAnsi="Times New Roman" w:cs="Times New Roman"/>
            <w:sz w:val="24"/>
            <w:szCs w:val="24"/>
            <w:lang w:eastAsia="ja-JP"/>
          </w:rPr>
          <w:delText xml:space="preserve"> APC</w:delText>
        </w:r>
      </w:del>
      <w:r w:rsidR="00FC0581">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 </w:t>
      </w:r>
      <w:ins w:id="303" w:author="Miller,  Dr. Harvey J." w:date="2019-10-09T14:56:00Z">
        <w:r w:rsidR="00607A99">
          <w:rPr>
            <w:rFonts w:ascii="Times New Roman" w:eastAsia="Yu Mincho" w:hAnsi="Times New Roman" w:cs="Times New Roman"/>
            <w:sz w:val="24"/>
            <w:szCs w:val="24"/>
            <w:lang w:eastAsia="ja-JP"/>
          </w:rPr>
          <w:t xml:space="preserve">This is because </w:t>
        </w:r>
      </w:ins>
      <w:del w:id="304" w:author="Miller,  Dr. Harvey J." w:date="2019-10-09T14:55:00Z">
        <w:r w:rsidR="003D68E2" w:rsidDel="00607A99">
          <w:rPr>
            <w:rFonts w:ascii="Times New Roman" w:eastAsia="Yu Mincho" w:hAnsi="Times New Roman" w:cs="Times New Roman"/>
            <w:sz w:val="24"/>
            <w:szCs w:val="24"/>
            <w:lang w:eastAsia="ja-JP"/>
          </w:rPr>
          <w:delText>I</w:delText>
        </w:r>
        <w:r w:rsidR="00F719D0" w:rsidDel="00607A99">
          <w:rPr>
            <w:rFonts w:ascii="Times New Roman" w:eastAsia="Yu Mincho" w:hAnsi="Times New Roman" w:cs="Times New Roman"/>
            <w:sz w:val="24"/>
            <w:szCs w:val="24"/>
            <w:lang w:eastAsia="ja-JP"/>
          </w:rPr>
          <w:delText xml:space="preserve">t is important to realize that </w:delText>
        </w:r>
      </w:del>
      <w:r w:rsidR="00F719D0">
        <w:rPr>
          <w:rFonts w:ascii="Times New Roman" w:eastAsia="Yu Mincho" w:hAnsi="Times New Roman" w:cs="Times New Roman"/>
          <w:sz w:val="24"/>
          <w:szCs w:val="24"/>
          <w:lang w:eastAsia="ja-JP"/>
        </w:rPr>
        <w:t xml:space="preserve">GTFS real-time </w:t>
      </w:r>
      <w:ins w:id="305" w:author="Miller,  Dr. Harvey J." w:date="2019-10-09T14:55:00Z">
        <w:r w:rsidR="00607A99">
          <w:rPr>
            <w:rFonts w:ascii="Times New Roman" w:eastAsia="Yu Mincho" w:hAnsi="Times New Roman" w:cs="Times New Roman"/>
            <w:sz w:val="24"/>
            <w:szCs w:val="24"/>
            <w:lang w:eastAsia="ja-JP"/>
          </w:rPr>
          <w:t xml:space="preserve">data feed </w:t>
        </w:r>
      </w:ins>
      <w:r w:rsidR="00F719D0">
        <w:rPr>
          <w:rFonts w:ascii="Times New Roman" w:eastAsia="Yu Mincho" w:hAnsi="Times New Roman" w:cs="Times New Roman"/>
          <w:sz w:val="24"/>
          <w:szCs w:val="24"/>
          <w:lang w:eastAsia="ja-JP"/>
        </w:rPr>
        <w:t xml:space="preserve">is updated based on a static </w:t>
      </w:r>
      <w:ins w:id="306" w:author="Miller,  Dr. Harvey J." w:date="2019-10-09T14:56:00Z">
        <w:r w:rsidR="00607A99">
          <w:rPr>
            <w:rFonts w:ascii="Times New Roman" w:eastAsia="Yu Mincho" w:hAnsi="Times New Roman" w:cs="Times New Roman"/>
            <w:sz w:val="24"/>
            <w:szCs w:val="24"/>
            <w:lang w:eastAsia="ja-JP"/>
          </w:rPr>
          <w:t xml:space="preserve">temporal </w:t>
        </w:r>
      </w:ins>
      <w:r w:rsidR="00F719D0">
        <w:rPr>
          <w:rFonts w:ascii="Times New Roman" w:eastAsia="Yu Mincho" w:hAnsi="Times New Roman" w:cs="Times New Roman"/>
          <w:sz w:val="24"/>
          <w:szCs w:val="24"/>
          <w:lang w:eastAsia="ja-JP"/>
        </w:rPr>
        <w:t>interval</w:t>
      </w:r>
      <w:ins w:id="307" w:author="Miller,  Dr. Harvey J." w:date="2019-10-09T14:56:00Z">
        <w:r w:rsidR="00607A99">
          <w:rPr>
            <w:rFonts w:ascii="Times New Roman" w:eastAsia="Yu Mincho" w:hAnsi="Times New Roman" w:cs="Times New Roman"/>
            <w:sz w:val="24"/>
            <w:szCs w:val="24"/>
            <w:lang w:eastAsia="ja-JP"/>
          </w:rPr>
          <w:t>, not based on the actual events of a public transit vehicle entering and leaving a designated stop</w:t>
        </w:r>
      </w:ins>
      <w:del w:id="308" w:author="Miller,  Dr. Harvey J." w:date="2019-10-09T14:56:00Z">
        <w:r w:rsidR="00F719D0" w:rsidDel="00607A99">
          <w:rPr>
            <w:rFonts w:ascii="Times New Roman" w:eastAsia="Yu Mincho" w:hAnsi="Times New Roman" w:cs="Times New Roman"/>
            <w:sz w:val="24"/>
            <w:szCs w:val="24"/>
            <w:lang w:eastAsia="ja-JP"/>
          </w:rPr>
          <w:delText xml:space="preserve"> temporally</w:delText>
        </w:r>
      </w:del>
      <w:r w:rsidR="00E66DC6">
        <w:rPr>
          <w:rFonts w:ascii="Times New Roman" w:eastAsia="Yu Mincho" w:hAnsi="Times New Roman" w:cs="Times New Roman"/>
          <w:sz w:val="24"/>
          <w:szCs w:val="24"/>
          <w:lang w:eastAsia="ja-JP"/>
        </w:rPr>
        <w:t xml:space="preserve">. </w:t>
      </w:r>
      <w:ins w:id="309" w:author="Miller,  Dr. Harvey J." w:date="2019-10-09T14:57:00Z">
        <w:r w:rsidR="00607A99">
          <w:rPr>
            <w:rFonts w:ascii="Times New Roman" w:eastAsia="Yu Mincho" w:hAnsi="Times New Roman" w:cs="Times New Roman"/>
            <w:sz w:val="24"/>
            <w:szCs w:val="24"/>
            <w:lang w:eastAsia="ja-JP"/>
          </w:rPr>
          <w:t xml:space="preserve"> </w:t>
        </w:r>
      </w:ins>
      <w:r w:rsidR="00E66DC6">
        <w:rPr>
          <w:rFonts w:ascii="Times New Roman" w:eastAsia="Yu Mincho" w:hAnsi="Times New Roman" w:cs="Times New Roman"/>
          <w:sz w:val="24"/>
          <w:szCs w:val="24"/>
          <w:lang w:eastAsia="ja-JP"/>
        </w:rPr>
        <w:t>Consequently,</w:t>
      </w:r>
      <w:r w:rsidR="00F719D0">
        <w:rPr>
          <w:rFonts w:ascii="Times New Roman" w:eastAsia="Yu Mincho" w:hAnsi="Times New Roman" w:cs="Times New Roman"/>
          <w:sz w:val="24"/>
          <w:szCs w:val="24"/>
          <w:lang w:eastAsia="ja-JP"/>
        </w:rPr>
        <w:t xml:space="preserve"> the actual arrival/departure </w:t>
      </w:r>
      <w:r w:rsidR="00147139">
        <w:rPr>
          <w:rFonts w:ascii="Times New Roman" w:eastAsia="Yu Mincho" w:hAnsi="Times New Roman" w:cs="Times New Roman"/>
          <w:sz w:val="24"/>
          <w:szCs w:val="24"/>
          <w:lang w:eastAsia="ja-JP"/>
        </w:rPr>
        <w:t>time</w:t>
      </w:r>
      <w:r w:rsidR="00F719D0">
        <w:rPr>
          <w:rFonts w:ascii="Times New Roman" w:eastAsia="Yu Mincho" w:hAnsi="Times New Roman" w:cs="Times New Roman"/>
          <w:sz w:val="24"/>
          <w:szCs w:val="24"/>
          <w:lang w:eastAsia="ja-JP"/>
        </w:rPr>
        <w:t xml:space="preserve"> may be different from the </w:t>
      </w:r>
      <w:r w:rsidR="00147139">
        <w:rPr>
          <w:rFonts w:ascii="Times New Roman" w:eastAsia="Yu Mincho" w:hAnsi="Times New Roman" w:cs="Times New Roman"/>
          <w:sz w:val="24"/>
          <w:szCs w:val="24"/>
          <w:lang w:eastAsia="ja-JP"/>
        </w:rPr>
        <w:t>final</w:t>
      </w:r>
      <w:r w:rsidR="00F719D0">
        <w:rPr>
          <w:rFonts w:ascii="Times New Roman" w:eastAsia="Yu Mincho" w:hAnsi="Times New Roman" w:cs="Times New Roman"/>
          <w:sz w:val="24"/>
          <w:szCs w:val="24"/>
          <w:lang w:eastAsia="ja-JP"/>
        </w:rPr>
        <w:t xml:space="preserve"> </w:t>
      </w:r>
      <w:del w:id="310" w:author="Miller,  Dr. Harvey J." w:date="2019-10-09T14:57:00Z">
        <w:r w:rsidR="00F719D0" w:rsidDel="00607A99">
          <w:rPr>
            <w:rFonts w:ascii="Times New Roman" w:eastAsia="Yu Mincho" w:hAnsi="Times New Roman" w:cs="Times New Roman"/>
            <w:sz w:val="24"/>
            <w:szCs w:val="24"/>
            <w:lang w:eastAsia="ja-JP"/>
          </w:rPr>
          <w:delText xml:space="preserve">updated </w:delText>
        </w:r>
      </w:del>
      <w:r w:rsidR="007E1486">
        <w:rPr>
          <w:rFonts w:ascii="Times New Roman" w:eastAsia="Yu Mincho" w:hAnsi="Times New Roman" w:cs="Times New Roman"/>
          <w:sz w:val="24"/>
          <w:szCs w:val="24"/>
          <w:lang w:eastAsia="ja-JP"/>
        </w:rPr>
        <w:t>time</w:t>
      </w:r>
      <w:ins w:id="311" w:author="Miller,  Dr. Harvey J." w:date="2019-10-09T14:57:00Z">
        <w:r w:rsidR="00607A99">
          <w:rPr>
            <w:rFonts w:ascii="Times New Roman" w:eastAsia="Yu Mincho" w:hAnsi="Times New Roman" w:cs="Times New Roman"/>
            <w:sz w:val="24"/>
            <w:szCs w:val="24"/>
            <w:lang w:eastAsia="ja-JP"/>
          </w:rPr>
          <w:t xml:space="preserve"> recorded in the GTFS data</w:t>
        </w:r>
      </w:ins>
      <w:r w:rsidR="007E1486">
        <w:rPr>
          <w:rFonts w:ascii="Times New Roman" w:eastAsia="Yu Mincho" w:hAnsi="Times New Roman" w:cs="Times New Roman"/>
          <w:sz w:val="24"/>
          <w:szCs w:val="24"/>
          <w:lang w:eastAsia="ja-JP"/>
        </w:rPr>
        <w:t xml:space="preserve">. </w:t>
      </w:r>
    </w:p>
    <w:p w14:paraId="70ACA864" w14:textId="77777777" w:rsidR="00416912" w:rsidRPr="00247565" w:rsidRDefault="00416912" w:rsidP="00247565">
      <w:pPr>
        <w:spacing w:line="240" w:lineRule="auto"/>
        <w:ind w:firstLine="720"/>
        <w:jc w:val="both"/>
        <w:rPr>
          <w:rFonts w:ascii="Times New Roman" w:eastAsia="Yu Mincho" w:hAnsi="Times New Roman" w:cs="Times New Roman"/>
          <w:sz w:val="24"/>
          <w:szCs w:val="24"/>
          <w:lang w:eastAsia="ja-JP"/>
        </w:rPr>
      </w:pPr>
    </w:p>
    <w:p w14:paraId="53F788B4" w14:textId="341A485E" w:rsidR="00DA7F9A" w:rsidRPr="00DC63E1" w:rsidRDefault="005D5F09" w:rsidP="003B0CDB">
      <w:pPr>
        <w:spacing w:line="240" w:lineRule="auto"/>
        <w:jc w:val="both"/>
        <w:rPr>
          <w:rFonts w:ascii="Times New Roman" w:hAnsi="Times New Roman" w:cs="Times New Roman"/>
          <w:sz w:val="24"/>
          <w:szCs w:val="24"/>
        </w:rPr>
      </w:pPr>
      <w:r>
        <w:rPr>
          <w:rFonts w:ascii="Times New Roman" w:eastAsia="Yu Mincho" w:hAnsi="Times New Roman" w:cs="Times New Roman"/>
          <w:b/>
          <w:sz w:val="24"/>
          <w:szCs w:val="24"/>
          <w:lang w:eastAsia="ja-JP"/>
        </w:rPr>
        <w:t>Automated</w:t>
      </w:r>
      <w:r w:rsidR="003B0CDB" w:rsidRPr="003B0CDB">
        <w:rPr>
          <w:rFonts w:ascii="Times New Roman" w:eastAsia="Yu Mincho" w:hAnsi="Times New Roman" w:cs="Times New Roman"/>
          <w:b/>
          <w:sz w:val="24"/>
          <w:szCs w:val="24"/>
          <w:lang w:eastAsia="ja-JP"/>
        </w:rPr>
        <w:t xml:space="preserve"> Passenger Count</w:t>
      </w:r>
      <w:del w:id="312" w:author="Miller,  Dr. Harvey J." w:date="2019-10-09T15:31:00Z">
        <w:r w:rsidR="00841013" w:rsidDel="005F18D5">
          <w:rPr>
            <w:rFonts w:ascii="Times New Roman" w:eastAsia="Yu Mincho" w:hAnsi="Times New Roman" w:cs="Times New Roman"/>
            <w:b/>
            <w:sz w:val="24"/>
            <w:szCs w:val="24"/>
            <w:lang w:eastAsia="ja-JP"/>
          </w:rPr>
          <w:delText>ing</w:delText>
        </w:r>
      </w:del>
      <w:r w:rsidR="003B0CDB" w:rsidRPr="003B0CDB">
        <w:rPr>
          <w:rFonts w:ascii="Times New Roman" w:eastAsia="Yu Mincho" w:hAnsi="Times New Roman" w:cs="Times New Roman"/>
          <w:b/>
          <w:sz w:val="24"/>
          <w:szCs w:val="24"/>
          <w:lang w:eastAsia="ja-JP"/>
        </w:rPr>
        <w:t xml:space="preserve"> (APC) data.</w:t>
      </w:r>
      <w:r w:rsidR="003B0CDB">
        <w:rPr>
          <w:rFonts w:ascii="Times New Roman" w:eastAsia="Yu Mincho" w:hAnsi="Times New Roman" w:cs="Times New Roman"/>
          <w:sz w:val="24"/>
          <w:szCs w:val="24"/>
          <w:lang w:eastAsia="ja-JP"/>
        </w:rPr>
        <w:t xml:space="preserve">  </w:t>
      </w:r>
      <w:ins w:id="313" w:author="Miller,  Dr. Harvey J." w:date="2019-10-09T15:36:00Z">
        <w:r w:rsidR="005F18D5">
          <w:rPr>
            <w:rFonts w:ascii="Times New Roman" w:eastAsia="Yu Mincho" w:hAnsi="Times New Roman" w:cs="Times New Roman"/>
            <w:sz w:val="24"/>
            <w:szCs w:val="24"/>
            <w:lang w:eastAsia="ja-JP"/>
          </w:rPr>
          <w:t xml:space="preserve">Due </w:t>
        </w:r>
      </w:ins>
      <w:del w:id="314" w:author="Miller,  Dr. Harvey J." w:date="2019-10-09T15:36:00Z">
        <w:r w:rsidR="00051663" w:rsidDel="005F18D5">
          <w:rPr>
            <w:rFonts w:ascii="Times New Roman" w:eastAsia="Yu Mincho" w:hAnsi="Times New Roman" w:cs="Times New Roman"/>
            <w:sz w:val="24"/>
            <w:szCs w:val="24"/>
            <w:lang w:eastAsia="ja-JP"/>
          </w:rPr>
          <w:delText xml:space="preserve">In response </w:delText>
        </w:r>
      </w:del>
      <w:r w:rsidR="00051663">
        <w:rPr>
          <w:rFonts w:ascii="Times New Roman" w:eastAsia="Yu Mincho" w:hAnsi="Times New Roman" w:cs="Times New Roman"/>
          <w:sz w:val="24"/>
          <w:szCs w:val="24"/>
          <w:lang w:eastAsia="ja-JP"/>
        </w:rPr>
        <w:t>to the temporal uncertainty of GTFS</w:t>
      </w:r>
      <w:ins w:id="315" w:author="Miller,  Dr. Harvey J." w:date="2019-10-09T15:37:00Z">
        <w:r w:rsidR="005F18D5">
          <w:rPr>
            <w:rFonts w:ascii="Times New Roman" w:eastAsia="Yu Mincho" w:hAnsi="Times New Roman" w:cs="Times New Roman"/>
            <w:sz w:val="24"/>
            <w:szCs w:val="24"/>
            <w:lang w:eastAsia="ja-JP"/>
          </w:rPr>
          <w:t xml:space="preserve"> data</w:t>
        </w:r>
      </w:ins>
      <w:r w:rsidR="00051663">
        <w:rPr>
          <w:rFonts w:ascii="Times New Roman" w:eastAsia="Yu Mincho" w:hAnsi="Times New Roman" w:cs="Times New Roman"/>
          <w:sz w:val="24"/>
          <w:szCs w:val="24"/>
          <w:lang w:eastAsia="ja-JP"/>
        </w:rPr>
        <w:t xml:space="preserve">, we also </w:t>
      </w:r>
      <w:r w:rsidR="00841013">
        <w:rPr>
          <w:rFonts w:ascii="Times New Roman" w:eastAsia="Yu Mincho" w:hAnsi="Times New Roman" w:cs="Times New Roman"/>
          <w:sz w:val="24"/>
          <w:szCs w:val="24"/>
          <w:lang w:eastAsia="ja-JP"/>
        </w:rPr>
        <w:t>utilize</w:t>
      </w:r>
      <w:del w:id="316" w:author="Miller,  Dr. Harvey J." w:date="2019-10-09T14:57:00Z">
        <w:r w:rsidR="00841013" w:rsidDel="00607A99">
          <w:rPr>
            <w:rFonts w:ascii="Times New Roman" w:eastAsia="Yu Mincho" w:hAnsi="Times New Roman" w:cs="Times New Roman"/>
            <w:sz w:val="24"/>
            <w:szCs w:val="24"/>
            <w:lang w:eastAsia="ja-JP"/>
          </w:rPr>
          <w:delText>d</w:delText>
        </w:r>
      </w:del>
      <w:r w:rsidR="00841013">
        <w:rPr>
          <w:rFonts w:ascii="Times New Roman" w:eastAsia="Yu Mincho" w:hAnsi="Times New Roman" w:cs="Times New Roman"/>
          <w:sz w:val="24"/>
          <w:szCs w:val="24"/>
          <w:lang w:eastAsia="ja-JP"/>
        </w:rPr>
        <w:t xml:space="preserve"> another </w:t>
      </w:r>
      <w:del w:id="317" w:author="Miller,  Dr. Harvey J." w:date="2019-10-09T15:37:00Z">
        <w:r w:rsidR="00841013" w:rsidDel="005F18D5">
          <w:rPr>
            <w:rFonts w:ascii="Times New Roman" w:eastAsia="Yu Mincho" w:hAnsi="Times New Roman" w:cs="Times New Roman"/>
            <w:sz w:val="24"/>
            <w:szCs w:val="24"/>
            <w:lang w:eastAsia="ja-JP"/>
          </w:rPr>
          <w:delText xml:space="preserve">data </w:delText>
        </w:r>
      </w:del>
      <w:r w:rsidR="00841013">
        <w:rPr>
          <w:rFonts w:ascii="Times New Roman" w:eastAsia="Yu Mincho" w:hAnsi="Times New Roman" w:cs="Times New Roman"/>
          <w:sz w:val="24"/>
          <w:szCs w:val="24"/>
          <w:lang w:eastAsia="ja-JP"/>
        </w:rPr>
        <w:t>so</w:t>
      </w:r>
      <w:r>
        <w:rPr>
          <w:rFonts w:ascii="Times New Roman" w:eastAsia="Yu Mincho" w:hAnsi="Times New Roman" w:cs="Times New Roman"/>
          <w:sz w:val="24"/>
          <w:szCs w:val="24"/>
          <w:lang w:eastAsia="ja-JP"/>
        </w:rPr>
        <w:t>urce</w:t>
      </w:r>
      <w:ins w:id="318" w:author="Miller,  Dr. Harvey J." w:date="2019-10-09T14:57:00Z">
        <w:r w:rsidR="00607A99">
          <w:rPr>
            <w:rFonts w:ascii="Times New Roman" w:eastAsia="Yu Mincho" w:hAnsi="Times New Roman" w:cs="Times New Roman"/>
            <w:sz w:val="24"/>
            <w:szCs w:val="24"/>
            <w:lang w:eastAsia="ja-JP"/>
          </w:rPr>
          <w:t xml:space="preserve">.  </w:t>
        </w:r>
      </w:ins>
      <w:del w:id="319" w:author="Miller,  Dr. Harvey J." w:date="2019-10-09T14:57:00Z">
        <w:r w:rsidDel="00607A99">
          <w:rPr>
            <w:rFonts w:ascii="Times New Roman" w:eastAsia="Yu Mincho" w:hAnsi="Times New Roman" w:cs="Times New Roman"/>
            <w:sz w:val="24"/>
            <w:szCs w:val="24"/>
            <w:lang w:eastAsia="ja-JP"/>
          </w:rPr>
          <w:delText xml:space="preserve">: </w:delText>
        </w:r>
      </w:del>
      <w:ins w:id="320" w:author="Miller,  Dr. Harvey J." w:date="2019-10-09T14:57:00Z">
        <w:r w:rsidR="00607A99">
          <w:rPr>
            <w:rFonts w:ascii="Times New Roman" w:eastAsia="Yu Mincho" w:hAnsi="Times New Roman" w:cs="Times New Roman"/>
            <w:sz w:val="24"/>
            <w:szCs w:val="24"/>
            <w:lang w:eastAsia="ja-JP"/>
          </w:rPr>
          <w:t>A</w:t>
        </w:r>
      </w:ins>
      <w:del w:id="321" w:author="Miller,  Dr. Harvey J." w:date="2019-10-09T14:57:00Z">
        <w:r w:rsidDel="00607A99">
          <w:rPr>
            <w:rFonts w:ascii="Times New Roman" w:eastAsia="Yu Mincho" w:hAnsi="Times New Roman" w:cs="Times New Roman"/>
            <w:sz w:val="24"/>
            <w:szCs w:val="24"/>
            <w:lang w:eastAsia="ja-JP"/>
          </w:rPr>
          <w:delText>a</w:delText>
        </w:r>
      </w:del>
      <w:r>
        <w:rPr>
          <w:rFonts w:ascii="Times New Roman" w:eastAsia="Yu Mincho" w:hAnsi="Times New Roman" w:cs="Times New Roman"/>
          <w:sz w:val="24"/>
          <w:szCs w:val="24"/>
          <w:lang w:eastAsia="ja-JP"/>
        </w:rPr>
        <w:t>utomated</w:t>
      </w:r>
      <w:r w:rsidR="00841013">
        <w:rPr>
          <w:rFonts w:ascii="Times New Roman" w:eastAsia="Yu Mincho" w:hAnsi="Times New Roman" w:cs="Times New Roman"/>
          <w:sz w:val="24"/>
          <w:szCs w:val="24"/>
          <w:lang w:eastAsia="ja-JP"/>
        </w:rPr>
        <w:t xml:space="preserve"> </w:t>
      </w:r>
      <w:ins w:id="322" w:author="Miller,  Dr. Harvey J." w:date="2019-10-09T14:57:00Z">
        <w:r w:rsidR="00607A99">
          <w:rPr>
            <w:rFonts w:ascii="Times New Roman" w:eastAsia="Yu Mincho" w:hAnsi="Times New Roman" w:cs="Times New Roman"/>
            <w:sz w:val="24"/>
            <w:szCs w:val="24"/>
            <w:lang w:eastAsia="ja-JP"/>
          </w:rPr>
          <w:t>P</w:t>
        </w:r>
      </w:ins>
      <w:del w:id="323" w:author="Miller,  Dr. Harvey J." w:date="2019-10-09T14:57:00Z">
        <w:r w:rsidR="00841013" w:rsidDel="00607A99">
          <w:rPr>
            <w:rFonts w:ascii="Times New Roman" w:eastAsia="Yu Mincho" w:hAnsi="Times New Roman" w:cs="Times New Roman"/>
            <w:sz w:val="24"/>
            <w:szCs w:val="24"/>
            <w:lang w:eastAsia="ja-JP"/>
          </w:rPr>
          <w:delText>p</w:delText>
        </w:r>
      </w:del>
      <w:r w:rsidR="00841013">
        <w:rPr>
          <w:rFonts w:ascii="Times New Roman" w:eastAsia="Yu Mincho" w:hAnsi="Times New Roman" w:cs="Times New Roman"/>
          <w:sz w:val="24"/>
          <w:szCs w:val="24"/>
          <w:lang w:eastAsia="ja-JP"/>
        </w:rPr>
        <w:t xml:space="preserve">assenger </w:t>
      </w:r>
      <w:ins w:id="324" w:author="Miller,  Dr. Harvey J." w:date="2019-10-09T14:57:00Z">
        <w:r w:rsidR="00607A99">
          <w:rPr>
            <w:rFonts w:ascii="Times New Roman" w:eastAsia="Yu Mincho" w:hAnsi="Times New Roman" w:cs="Times New Roman"/>
            <w:sz w:val="24"/>
            <w:szCs w:val="24"/>
            <w:lang w:eastAsia="ja-JP"/>
          </w:rPr>
          <w:t>C</w:t>
        </w:r>
      </w:ins>
      <w:del w:id="325" w:author="Miller,  Dr. Harvey J." w:date="2019-10-09T14:57:00Z">
        <w:r w:rsidR="00841013" w:rsidDel="00607A99">
          <w:rPr>
            <w:rFonts w:ascii="Times New Roman" w:eastAsia="Yu Mincho" w:hAnsi="Times New Roman" w:cs="Times New Roman"/>
            <w:sz w:val="24"/>
            <w:szCs w:val="24"/>
            <w:lang w:eastAsia="ja-JP"/>
          </w:rPr>
          <w:delText>c</w:delText>
        </w:r>
      </w:del>
      <w:r w:rsidR="00841013">
        <w:rPr>
          <w:rFonts w:ascii="Times New Roman" w:eastAsia="Yu Mincho" w:hAnsi="Times New Roman" w:cs="Times New Roman"/>
          <w:sz w:val="24"/>
          <w:szCs w:val="24"/>
          <w:lang w:eastAsia="ja-JP"/>
        </w:rPr>
        <w:t xml:space="preserve">ounting </w:t>
      </w:r>
      <w:ins w:id="326" w:author="Miller,  Dr. Harvey J." w:date="2019-10-09T14:57:00Z">
        <w:r w:rsidR="00607A99">
          <w:rPr>
            <w:rFonts w:ascii="Times New Roman" w:eastAsia="Yu Mincho" w:hAnsi="Times New Roman" w:cs="Times New Roman"/>
            <w:sz w:val="24"/>
            <w:szCs w:val="24"/>
            <w:lang w:eastAsia="ja-JP"/>
          </w:rPr>
          <w:t xml:space="preserve">(AOC) </w:t>
        </w:r>
      </w:ins>
      <w:r w:rsidR="00841013">
        <w:rPr>
          <w:rFonts w:ascii="Times New Roman" w:eastAsia="Yu Mincho" w:hAnsi="Times New Roman" w:cs="Times New Roman"/>
          <w:sz w:val="24"/>
          <w:szCs w:val="24"/>
          <w:lang w:eastAsia="ja-JP"/>
        </w:rPr>
        <w:t xml:space="preserve">data is generated by </w:t>
      </w:r>
      <w:del w:id="327" w:author="Miller,  Dr. Harvey J." w:date="2019-10-09T14:57:00Z">
        <w:r w:rsidDel="00607A99">
          <w:rPr>
            <w:rFonts w:ascii="Times New Roman" w:eastAsia="Yu Mincho" w:hAnsi="Times New Roman" w:cs="Times New Roman"/>
            <w:sz w:val="24"/>
            <w:szCs w:val="24"/>
            <w:lang w:eastAsia="ja-JP"/>
          </w:rPr>
          <w:delText xml:space="preserve">automated passenger counter </w:delText>
        </w:r>
      </w:del>
      <w:r>
        <w:rPr>
          <w:rFonts w:ascii="Times New Roman" w:eastAsia="Yu Mincho" w:hAnsi="Times New Roman" w:cs="Times New Roman"/>
          <w:sz w:val="24"/>
          <w:szCs w:val="24"/>
          <w:lang w:eastAsia="ja-JP"/>
        </w:rPr>
        <w:t>devices that are installed on the vehicles</w:t>
      </w:r>
      <w:ins w:id="328" w:author="Miller,  Dr. Harvey J." w:date="2019-10-09T14:58:00Z">
        <w:r w:rsidR="00607A99">
          <w:rPr>
            <w:rFonts w:ascii="Times New Roman" w:eastAsia="Yu Mincho" w:hAnsi="Times New Roman" w:cs="Times New Roman"/>
            <w:sz w:val="24"/>
            <w:szCs w:val="24"/>
            <w:lang w:eastAsia="ja-JP"/>
          </w:rPr>
          <w:t xml:space="preserve"> to </w:t>
        </w:r>
      </w:ins>
      <w:del w:id="329" w:author="Miller,  Dr. Harvey J." w:date="2019-10-09T14:58:00Z">
        <w:r w:rsidR="001E2934" w:rsidDel="00607A99">
          <w:rPr>
            <w:rFonts w:ascii="Times New Roman" w:eastAsia="Yu Mincho" w:hAnsi="Times New Roman" w:cs="Times New Roman"/>
            <w:sz w:val="24"/>
            <w:szCs w:val="24"/>
            <w:lang w:eastAsia="ja-JP"/>
          </w:rPr>
          <w:delText xml:space="preserve"> for </w:delText>
        </w:r>
      </w:del>
      <w:ins w:id="330" w:author="Miller,  Dr. Harvey J." w:date="2019-10-09T14:58:00Z">
        <w:r w:rsidR="00607A99" w:rsidRPr="00607A99">
          <w:rPr>
            <w:rFonts w:ascii="Times New Roman" w:eastAsia="Yu Mincho" w:hAnsi="Times New Roman" w:cs="Times New Roman"/>
            <w:sz w:val="24"/>
            <w:szCs w:val="24"/>
            <w:lang w:eastAsia="ja-JP"/>
          </w:rPr>
          <w:t>track and report transit ridership</w:t>
        </w:r>
        <w:r w:rsidR="00607A99">
          <w:rPr>
            <w:rFonts w:ascii="Times New Roman" w:eastAsia="Yu Mincho" w:hAnsi="Times New Roman" w:cs="Times New Roman"/>
            <w:sz w:val="24"/>
            <w:szCs w:val="24"/>
            <w:lang w:eastAsia="ja-JP"/>
          </w:rPr>
          <w:t xml:space="preserve"> </w:t>
        </w:r>
      </w:ins>
      <w:del w:id="331" w:author="Miller,  Dr. Harvey J." w:date="2019-10-09T14:58:00Z">
        <w:r w:rsidR="001E2934" w:rsidDel="00607A99">
          <w:rPr>
            <w:rFonts w:ascii="Times New Roman" w:eastAsia="Yu Mincho" w:hAnsi="Times New Roman" w:cs="Times New Roman"/>
            <w:sz w:val="24"/>
            <w:szCs w:val="24"/>
            <w:lang w:eastAsia="ja-JP"/>
          </w:rPr>
          <w:delText>automatic data collection</w:delText>
        </w:r>
      </w:del>
      <w:r w:rsidR="0096524C">
        <w:rPr>
          <w:rFonts w:ascii="Times New Roman" w:eastAsia="Yu Mincho" w:hAnsi="Times New Roman" w:cs="Times New Roman"/>
          <w:sz w:val="24"/>
          <w:szCs w:val="24"/>
          <w:lang w:eastAsia="ja-JP"/>
        </w:rPr>
        <w:t xml:space="preserve"> </w:t>
      </w:r>
      <w:r w:rsidR="0096524C">
        <w:rPr>
          <w:rFonts w:ascii="Times New Roman" w:eastAsia="Yu Mincho" w:hAnsi="Times New Roman" w:cs="Times New Roman"/>
          <w:sz w:val="24"/>
          <w:szCs w:val="24"/>
          <w:lang w:eastAsia="ja-JP"/>
        </w:rPr>
        <w:fldChar w:fldCharType="begin" w:fldLock="1"/>
      </w:r>
      <w:r w:rsidR="004704CE">
        <w:rPr>
          <w:rFonts w:ascii="Times New Roman" w:eastAsia="Yu Mincho" w:hAnsi="Times New Roman" w:cs="Times New Roman"/>
          <w:sz w:val="24"/>
          <w:szCs w:val="24"/>
          <w:lang w:eastAsia="ja-JP"/>
        </w:rPr>
        <w:instrText>ADDIN CSL_CITATION {"citationItems":[{"id":"ITEM-1","itemData":{"URL":"https://www.transitwiki.org/TransitWiki/index.php/Automated_passenger_counter","accessed":{"date-parts":[["2019","2","10"]]},"author":[{"dropping-particle":"","family":"Transit Wiki","given":"","non-dropping-particle":"","parse-names":false,"suffix":""}],"id":"ITEM-1","issued":{"date-parts":[["2019"]]},"title":"Automated passenger counter","type":"webpage"},"uris":["http://www.mendeley.com/documents/?uuid=424a41ee-c600-4c17-b47a-7aaed0e4183f"]},{"id":"ITEM-2","itemData":{"author":[{"dropping-particle":"","family":"Chu","given":"Xuehao","non-dropping-particle":"","parse-names":false,"suffix":""}],"id":"ITEM-2","issued":{"date-parts":[["2010"]]},"publisher":"National Center for Transit Research (US)","title":"A guidebook for using automatic passenger counter data for national transit database (NTD) reporting.","type":"report"},"uris":["http://www.mendeley.com/documents/?uuid=85e54094-b22c-4e4c-bd32-be1ce32ce17c"]}],"mendeley":{"formattedCitation":"(Chu, 2010; Transit Wiki, 2019)","plainTextFormattedCitation":"(Chu, 2010; Transit Wiki, 2019)","previouslyFormattedCitation":"(Chu, 2010; Transit Wiki, 2019)"},"properties":{"noteIndex":0},"schema":"https://github.com/citation-style-language/schema/raw/master/csl-citation.json"}</w:instrText>
      </w:r>
      <w:r w:rsidR="0096524C">
        <w:rPr>
          <w:rFonts w:ascii="Times New Roman" w:eastAsia="Yu Mincho" w:hAnsi="Times New Roman" w:cs="Times New Roman"/>
          <w:sz w:val="24"/>
          <w:szCs w:val="24"/>
          <w:lang w:eastAsia="ja-JP"/>
        </w:rPr>
        <w:fldChar w:fldCharType="separate"/>
      </w:r>
      <w:r w:rsidR="009A3634" w:rsidRPr="009A3634">
        <w:rPr>
          <w:rFonts w:ascii="Times New Roman" w:eastAsia="Yu Mincho" w:hAnsi="Times New Roman" w:cs="Times New Roman"/>
          <w:noProof/>
          <w:sz w:val="24"/>
          <w:szCs w:val="24"/>
          <w:lang w:eastAsia="ja-JP"/>
        </w:rPr>
        <w:t>(Chu, 2010; Transit Wiki, 2019)</w:t>
      </w:r>
      <w:r w:rsidR="0096524C">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w:t>
      </w:r>
      <w:ins w:id="332" w:author="Miller,  Dr. Harvey J." w:date="2019-10-09T14:58:00Z">
        <w:r w:rsidR="005F18D5">
          <w:rPr>
            <w:rFonts w:ascii="Times New Roman" w:eastAsia="Yu Mincho" w:hAnsi="Times New Roman" w:cs="Times New Roman"/>
            <w:sz w:val="24"/>
            <w:szCs w:val="24"/>
            <w:lang w:eastAsia="ja-JP"/>
          </w:rPr>
          <w:t>T</w:t>
        </w:r>
        <w:r w:rsidR="00607A99">
          <w:rPr>
            <w:rFonts w:ascii="Times New Roman" w:eastAsia="Yu Mincho" w:hAnsi="Times New Roman" w:cs="Times New Roman"/>
            <w:sz w:val="24"/>
            <w:szCs w:val="24"/>
            <w:lang w:eastAsia="ja-JP"/>
          </w:rPr>
          <w:t xml:space="preserve">hese </w:t>
        </w:r>
      </w:ins>
      <w:del w:id="333" w:author="Miller,  Dr. Harvey J." w:date="2019-10-09T14:58:00Z">
        <w:r w:rsidDel="00607A99">
          <w:rPr>
            <w:rFonts w:ascii="Times New Roman" w:eastAsia="Yu Mincho" w:hAnsi="Times New Roman" w:cs="Times New Roman"/>
            <w:sz w:val="24"/>
            <w:szCs w:val="24"/>
            <w:lang w:eastAsia="ja-JP"/>
          </w:rPr>
          <w:delText xml:space="preserve">The primary purpose of the devices is to </w:delText>
        </w:r>
        <w:r w:rsidR="001E2934" w:rsidDel="00607A99">
          <w:rPr>
            <w:rFonts w:ascii="Times New Roman" w:eastAsia="Yu Mincho" w:hAnsi="Times New Roman" w:cs="Times New Roman"/>
            <w:sz w:val="24"/>
            <w:szCs w:val="24"/>
            <w:lang w:eastAsia="ja-JP"/>
          </w:rPr>
          <w:delText>track</w:delText>
        </w:r>
        <w:r w:rsidDel="00607A99">
          <w:rPr>
            <w:rFonts w:ascii="Times New Roman" w:eastAsia="Yu Mincho" w:hAnsi="Times New Roman" w:cs="Times New Roman"/>
            <w:sz w:val="24"/>
            <w:szCs w:val="24"/>
            <w:lang w:eastAsia="ja-JP"/>
          </w:rPr>
          <w:delText xml:space="preserve"> and report transit ridership</w:delText>
        </w:r>
        <w:r w:rsidR="00D601B9" w:rsidDel="00607A99">
          <w:rPr>
            <w:rFonts w:ascii="Times New Roman" w:eastAsia="Yu Mincho" w:hAnsi="Times New Roman" w:cs="Times New Roman"/>
            <w:sz w:val="24"/>
            <w:szCs w:val="24"/>
            <w:lang w:eastAsia="ja-JP"/>
          </w:rPr>
          <w:delText xml:space="preserve">; </w:delText>
        </w:r>
        <w:r w:rsidR="0046248B" w:rsidDel="00607A99">
          <w:rPr>
            <w:rFonts w:ascii="Times New Roman" w:eastAsia="Yu Mincho" w:hAnsi="Times New Roman" w:cs="Times New Roman"/>
            <w:sz w:val="24"/>
            <w:szCs w:val="24"/>
            <w:lang w:eastAsia="ja-JP"/>
          </w:rPr>
          <w:delText>besides</w:delText>
        </w:r>
        <w:r w:rsidR="00D601B9" w:rsidDel="00607A99">
          <w:rPr>
            <w:rFonts w:ascii="Times New Roman" w:eastAsia="Yu Mincho" w:hAnsi="Times New Roman" w:cs="Times New Roman"/>
            <w:sz w:val="24"/>
            <w:szCs w:val="24"/>
            <w:lang w:eastAsia="ja-JP"/>
          </w:rPr>
          <w:delText xml:space="preserve">, the </w:delText>
        </w:r>
      </w:del>
      <w:r w:rsidR="00D601B9">
        <w:rPr>
          <w:rFonts w:ascii="Times New Roman" w:eastAsia="Yu Mincho" w:hAnsi="Times New Roman" w:cs="Times New Roman"/>
          <w:sz w:val="24"/>
          <w:szCs w:val="24"/>
          <w:lang w:eastAsia="ja-JP"/>
        </w:rPr>
        <w:t xml:space="preserve">data </w:t>
      </w:r>
      <w:ins w:id="334" w:author="Miller,  Dr. Harvey J." w:date="2019-10-09T14:58:00Z">
        <w:r w:rsidR="00607A99">
          <w:rPr>
            <w:rFonts w:ascii="Times New Roman" w:eastAsia="Yu Mincho" w:hAnsi="Times New Roman" w:cs="Times New Roman"/>
            <w:sz w:val="24"/>
            <w:szCs w:val="24"/>
            <w:lang w:eastAsia="ja-JP"/>
          </w:rPr>
          <w:t>often</w:t>
        </w:r>
      </w:ins>
      <w:del w:id="335" w:author="Miller,  Dr. Harvey J." w:date="2019-10-09T14:58:00Z">
        <w:r w:rsidR="00D601B9" w:rsidDel="00607A99">
          <w:rPr>
            <w:rFonts w:ascii="Times New Roman" w:eastAsia="Yu Mincho" w:hAnsi="Times New Roman" w:cs="Times New Roman"/>
            <w:sz w:val="24"/>
            <w:szCs w:val="24"/>
            <w:lang w:eastAsia="ja-JP"/>
          </w:rPr>
          <w:delText>also</w:delText>
        </w:r>
      </w:del>
      <w:r w:rsidR="00D601B9">
        <w:rPr>
          <w:rFonts w:ascii="Times New Roman" w:eastAsia="Yu Mincho" w:hAnsi="Times New Roman" w:cs="Times New Roman"/>
          <w:sz w:val="24"/>
          <w:szCs w:val="24"/>
          <w:lang w:eastAsia="ja-JP"/>
        </w:rPr>
        <w:t xml:space="preserve"> contain</w:t>
      </w:r>
      <w:del w:id="336" w:author="Miller,  Dr. Harvey J." w:date="2019-10-09T15:37:00Z">
        <w:r w:rsidR="00D601B9" w:rsidDel="005F18D5">
          <w:rPr>
            <w:rFonts w:ascii="Times New Roman" w:eastAsia="Yu Mincho" w:hAnsi="Times New Roman" w:cs="Times New Roman"/>
            <w:sz w:val="24"/>
            <w:szCs w:val="24"/>
            <w:lang w:eastAsia="ja-JP"/>
          </w:rPr>
          <w:delText>s</w:delText>
        </w:r>
      </w:del>
      <w:r w:rsidR="00D601B9">
        <w:rPr>
          <w:rFonts w:ascii="Times New Roman" w:eastAsia="Yu Mincho" w:hAnsi="Times New Roman" w:cs="Times New Roman"/>
          <w:sz w:val="24"/>
          <w:szCs w:val="24"/>
          <w:lang w:eastAsia="ja-JP"/>
        </w:rPr>
        <w:t xml:space="preserve"> the arrival time and departure time collected at </w:t>
      </w:r>
      <w:r w:rsidR="00DC63E1">
        <w:rPr>
          <w:rFonts w:ascii="Times New Roman" w:eastAsia="Yu Mincho" w:hAnsi="Times New Roman" w:cs="Times New Roman"/>
          <w:sz w:val="24"/>
          <w:szCs w:val="24"/>
          <w:lang w:eastAsia="ja-JP"/>
        </w:rPr>
        <w:t>each stop</w:t>
      </w:r>
      <w:r w:rsidR="00D601B9">
        <w:rPr>
          <w:rFonts w:ascii="Times New Roman" w:eastAsia="Yu Mincho" w:hAnsi="Times New Roman" w:cs="Times New Roman"/>
          <w:sz w:val="24"/>
          <w:szCs w:val="24"/>
          <w:lang w:eastAsia="ja-JP"/>
        </w:rPr>
        <w:t>.</w:t>
      </w:r>
    </w:p>
    <w:p w14:paraId="00CE7551" w14:textId="5ED48FC7" w:rsidR="00B10836" w:rsidRPr="00B10836" w:rsidRDefault="00F440AF" w:rsidP="00247565">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A major advantage of APC data compared to GTFS data is its </w:t>
      </w:r>
      <w:r w:rsidR="00E66DC6">
        <w:rPr>
          <w:rFonts w:ascii="Times New Roman" w:eastAsia="Yu Mincho" w:hAnsi="Times New Roman" w:cs="Times New Roman"/>
          <w:sz w:val="24"/>
          <w:szCs w:val="24"/>
          <w:lang w:eastAsia="ja-JP"/>
        </w:rPr>
        <w:t>high</w:t>
      </w:r>
      <w:ins w:id="337" w:author="Miller,  Dr. Harvey J." w:date="2019-10-09T15:37:00Z">
        <w:r w:rsidR="005F18D5">
          <w:rPr>
            <w:rFonts w:ascii="Times New Roman" w:eastAsia="Yu Mincho" w:hAnsi="Times New Roman" w:cs="Times New Roman"/>
            <w:sz w:val="24"/>
            <w:szCs w:val="24"/>
            <w:lang w:eastAsia="ja-JP"/>
          </w:rPr>
          <w:t>er</w:t>
        </w:r>
      </w:ins>
      <w:r w:rsidR="00E66DC6">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 xml:space="preserve">temporal accuracy: </w:t>
      </w:r>
      <w:r w:rsidR="00E66DC6">
        <w:rPr>
          <w:rFonts w:ascii="Times New Roman" w:eastAsia="Yu Mincho" w:hAnsi="Times New Roman" w:cs="Times New Roman"/>
          <w:sz w:val="24"/>
          <w:szCs w:val="24"/>
          <w:lang w:eastAsia="ja-JP"/>
        </w:rPr>
        <w:t xml:space="preserve">the arrival and departure time is measured at the stop and updated </w:t>
      </w:r>
      <w:r w:rsidR="00AF2754">
        <w:rPr>
          <w:rFonts w:ascii="Times New Roman" w:eastAsia="Yu Mincho" w:hAnsi="Times New Roman" w:cs="Times New Roman"/>
          <w:sz w:val="24"/>
          <w:szCs w:val="24"/>
          <w:lang w:eastAsia="ja-JP"/>
        </w:rPr>
        <w:t>promptly</w:t>
      </w:r>
      <w:ins w:id="338" w:author="Miller,  Dr. Harvey J." w:date="2019-10-09T14:59:00Z">
        <w:r w:rsidR="00607A99">
          <w:rPr>
            <w:rFonts w:ascii="Times New Roman" w:eastAsia="Yu Mincho" w:hAnsi="Times New Roman" w:cs="Times New Roman"/>
            <w:sz w:val="24"/>
            <w:szCs w:val="24"/>
            <w:lang w:eastAsia="ja-JP"/>
          </w:rPr>
          <w:t xml:space="preserve"> based on the events</w:t>
        </w:r>
      </w:ins>
      <w:r w:rsidR="00E66DC6">
        <w:rPr>
          <w:rFonts w:ascii="Times New Roman" w:eastAsia="Yu Mincho" w:hAnsi="Times New Roman" w:cs="Times New Roman"/>
          <w:sz w:val="24"/>
          <w:szCs w:val="24"/>
          <w:lang w:eastAsia="ja-JP"/>
        </w:rPr>
        <w:t xml:space="preserve">, instead of updated </w:t>
      </w:r>
      <w:del w:id="339" w:author="Miller,  Dr. Harvey J." w:date="2019-10-09T14:58:00Z">
        <w:r w:rsidR="00E66DC6" w:rsidDel="00607A99">
          <w:rPr>
            <w:rFonts w:ascii="Times New Roman" w:eastAsia="Yu Mincho" w:hAnsi="Times New Roman" w:cs="Times New Roman"/>
            <w:sz w:val="24"/>
            <w:szCs w:val="24"/>
            <w:lang w:eastAsia="ja-JP"/>
          </w:rPr>
          <w:delText xml:space="preserve">discreetly </w:delText>
        </w:r>
      </w:del>
      <w:r w:rsidR="00E66DC6">
        <w:rPr>
          <w:rFonts w:ascii="Times New Roman" w:eastAsia="Yu Mincho" w:hAnsi="Times New Roman" w:cs="Times New Roman"/>
          <w:sz w:val="24"/>
          <w:szCs w:val="24"/>
          <w:lang w:eastAsia="ja-JP"/>
        </w:rPr>
        <w:t xml:space="preserve">according to </w:t>
      </w:r>
      <w:ins w:id="340" w:author="Miller,  Dr. Harvey J." w:date="2019-10-09T14:59:00Z">
        <w:r w:rsidR="00607A99">
          <w:rPr>
            <w:rFonts w:ascii="Times New Roman" w:eastAsia="Yu Mincho" w:hAnsi="Times New Roman" w:cs="Times New Roman"/>
            <w:sz w:val="24"/>
            <w:szCs w:val="24"/>
            <w:lang w:eastAsia="ja-JP"/>
          </w:rPr>
          <w:t>a specified temporal</w:t>
        </w:r>
      </w:ins>
      <w:del w:id="341" w:author="Miller,  Dr. Harvey J." w:date="2019-10-09T14:59:00Z">
        <w:r w:rsidR="00E66DC6" w:rsidDel="00607A99">
          <w:rPr>
            <w:rFonts w:ascii="Times New Roman" w:eastAsia="Yu Mincho" w:hAnsi="Times New Roman" w:cs="Times New Roman"/>
            <w:sz w:val="24"/>
            <w:szCs w:val="24"/>
            <w:lang w:eastAsia="ja-JP"/>
          </w:rPr>
          <w:delText>the</w:delText>
        </w:r>
      </w:del>
      <w:r w:rsidR="00E66DC6">
        <w:rPr>
          <w:rFonts w:ascii="Times New Roman" w:eastAsia="Yu Mincho" w:hAnsi="Times New Roman" w:cs="Times New Roman"/>
          <w:sz w:val="24"/>
          <w:szCs w:val="24"/>
          <w:lang w:eastAsia="ja-JP"/>
        </w:rPr>
        <w:t xml:space="preserve"> interval. </w:t>
      </w:r>
      <w:r w:rsidR="00B53413">
        <w:rPr>
          <w:rFonts w:ascii="Times New Roman" w:eastAsia="Yu Mincho" w:hAnsi="Times New Roman" w:cs="Times New Roman"/>
          <w:sz w:val="24"/>
          <w:szCs w:val="24"/>
          <w:lang w:eastAsia="ja-JP"/>
        </w:rPr>
        <w:t>However</w:t>
      </w:r>
      <w:r w:rsidR="0046248B">
        <w:rPr>
          <w:rFonts w:ascii="Times New Roman" w:eastAsia="Yu Mincho" w:hAnsi="Times New Roman" w:cs="Times New Roman"/>
          <w:sz w:val="24"/>
          <w:szCs w:val="24"/>
          <w:lang w:eastAsia="ja-JP"/>
        </w:rPr>
        <w:t>, i</w:t>
      </w:r>
      <w:r w:rsidR="00CE4ABD">
        <w:rPr>
          <w:rFonts w:ascii="Times New Roman" w:eastAsia="Yu Mincho" w:hAnsi="Times New Roman" w:cs="Times New Roman"/>
          <w:sz w:val="24"/>
          <w:szCs w:val="24"/>
          <w:lang w:eastAsia="ja-JP"/>
        </w:rPr>
        <w:t xml:space="preserve">t </w:t>
      </w:r>
      <w:r w:rsidR="00C04ADB">
        <w:rPr>
          <w:rFonts w:ascii="Times New Roman" w:eastAsia="Yu Mincho" w:hAnsi="Times New Roman" w:cs="Times New Roman"/>
          <w:sz w:val="24"/>
          <w:szCs w:val="24"/>
          <w:lang w:eastAsia="ja-JP"/>
        </w:rPr>
        <w:t xml:space="preserve">is </w:t>
      </w:r>
      <w:r w:rsidR="00901341">
        <w:rPr>
          <w:rFonts w:ascii="Times New Roman" w:eastAsia="Yu Mincho" w:hAnsi="Times New Roman" w:cs="Times New Roman"/>
          <w:sz w:val="24"/>
          <w:szCs w:val="24"/>
          <w:lang w:eastAsia="ja-JP"/>
        </w:rPr>
        <w:t xml:space="preserve">important to point out that APC data </w:t>
      </w:r>
      <w:ins w:id="342" w:author="Miller,  Dr. Harvey J." w:date="2019-10-09T14:59:00Z">
        <w:r w:rsidR="00607A99">
          <w:rPr>
            <w:rFonts w:ascii="Times New Roman" w:eastAsia="Yu Mincho" w:hAnsi="Times New Roman" w:cs="Times New Roman"/>
            <w:sz w:val="24"/>
            <w:szCs w:val="24"/>
            <w:lang w:eastAsia="ja-JP"/>
          </w:rPr>
          <w:t xml:space="preserve">are not </w:t>
        </w:r>
      </w:ins>
      <w:del w:id="343" w:author="Miller,  Dr. Harvey J." w:date="2019-10-09T14:59:00Z">
        <w:r w:rsidR="00901341" w:rsidDel="00607A99">
          <w:rPr>
            <w:rFonts w:ascii="Times New Roman" w:eastAsia="Yu Mincho" w:hAnsi="Times New Roman" w:cs="Times New Roman"/>
            <w:sz w:val="24"/>
            <w:szCs w:val="24"/>
            <w:lang w:eastAsia="ja-JP"/>
          </w:rPr>
          <w:delText xml:space="preserve">is </w:delText>
        </w:r>
        <w:r w:rsidR="00C04ADB" w:rsidDel="00607A99">
          <w:rPr>
            <w:rFonts w:ascii="Times New Roman" w:eastAsia="Yu Mincho" w:hAnsi="Times New Roman" w:cs="Times New Roman"/>
            <w:sz w:val="24"/>
            <w:szCs w:val="24"/>
            <w:lang w:eastAsia="ja-JP"/>
          </w:rPr>
          <w:delText xml:space="preserve">not </w:delText>
        </w:r>
      </w:del>
      <w:r w:rsidR="00C04ADB">
        <w:rPr>
          <w:rFonts w:ascii="Times New Roman" w:eastAsia="Yu Mincho" w:hAnsi="Times New Roman" w:cs="Times New Roman"/>
          <w:sz w:val="24"/>
          <w:szCs w:val="24"/>
          <w:lang w:eastAsia="ja-JP"/>
        </w:rPr>
        <w:t>open</w:t>
      </w:r>
      <w:del w:id="344" w:author="Miller,  Dr. Harvey J." w:date="2019-10-09T14:59:00Z">
        <w:r w:rsidR="00C04ADB" w:rsidDel="00607A99">
          <w:rPr>
            <w:rFonts w:ascii="Times New Roman" w:eastAsia="Yu Mincho" w:hAnsi="Times New Roman" w:cs="Times New Roman"/>
            <w:sz w:val="24"/>
            <w:szCs w:val="24"/>
            <w:lang w:eastAsia="ja-JP"/>
          </w:rPr>
          <w:delText xml:space="preserve"> data</w:delText>
        </w:r>
      </w:del>
      <w:ins w:id="345" w:author="Miller,  Dr. Harvey J." w:date="2019-10-09T15:00:00Z">
        <w:r w:rsidR="005F18D5">
          <w:rPr>
            <w:rFonts w:ascii="Times New Roman" w:eastAsia="Yu Mincho" w:hAnsi="Times New Roman" w:cs="Times New Roman"/>
            <w:sz w:val="24"/>
            <w:szCs w:val="24"/>
            <w:lang w:eastAsia="ja-JP"/>
          </w:rPr>
          <w:t xml:space="preserve">. </w:t>
        </w:r>
        <w:proofErr w:type="gramStart"/>
        <w:r w:rsidR="00607A99">
          <w:rPr>
            <w:rFonts w:ascii="Times New Roman" w:eastAsia="Yu Mincho" w:hAnsi="Times New Roman" w:cs="Times New Roman"/>
            <w:sz w:val="24"/>
            <w:szCs w:val="24"/>
            <w:lang w:eastAsia="ja-JP"/>
          </w:rPr>
          <w:t>A</w:t>
        </w:r>
      </w:ins>
      <w:proofErr w:type="gramEnd"/>
      <w:del w:id="346" w:author="Miller,  Dr. Harvey J." w:date="2019-10-09T15:00:00Z">
        <w:r w:rsidR="0046248B" w:rsidDel="00607A99">
          <w:rPr>
            <w:rFonts w:ascii="Times New Roman" w:eastAsia="Yu Mincho" w:hAnsi="Times New Roman" w:cs="Times New Roman"/>
            <w:sz w:val="24"/>
            <w:szCs w:val="24"/>
            <w:lang w:eastAsia="ja-JP"/>
          </w:rPr>
          <w:delText>:</w:delText>
        </w:r>
        <w:r w:rsidR="00C04ADB" w:rsidDel="00607A99">
          <w:rPr>
            <w:rFonts w:ascii="Times New Roman" w:eastAsia="Yu Mincho" w:hAnsi="Times New Roman" w:cs="Times New Roman"/>
            <w:sz w:val="24"/>
            <w:szCs w:val="24"/>
            <w:lang w:eastAsia="ja-JP"/>
          </w:rPr>
          <w:delText xml:space="preserve"> a</w:delText>
        </w:r>
      </w:del>
      <w:r w:rsidR="00C04ADB">
        <w:rPr>
          <w:rFonts w:ascii="Times New Roman" w:eastAsia="Yu Mincho" w:hAnsi="Times New Roman" w:cs="Times New Roman"/>
          <w:sz w:val="24"/>
          <w:szCs w:val="24"/>
          <w:lang w:eastAsia="ja-JP"/>
        </w:rPr>
        <w:t xml:space="preserve">s </w:t>
      </w:r>
      <w:del w:id="347" w:author="Miller,  Dr. Harvey J." w:date="2019-10-09T14:59:00Z">
        <w:r w:rsidR="00C04ADB" w:rsidDel="00607A99">
          <w:rPr>
            <w:rFonts w:ascii="Times New Roman" w:eastAsia="Yu Mincho" w:hAnsi="Times New Roman" w:cs="Times New Roman"/>
            <w:sz w:val="24"/>
            <w:szCs w:val="24"/>
            <w:lang w:eastAsia="ja-JP"/>
          </w:rPr>
          <w:delText xml:space="preserve">an </w:delText>
        </w:r>
      </w:del>
      <w:r w:rsidR="00C04ADB">
        <w:rPr>
          <w:rFonts w:ascii="Times New Roman" w:eastAsia="Yu Mincho" w:hAnsi="Times New Roman" w:cs="Times New Roman"/>
          <w:sz w:val="24"/>
          <w:szCs w:val="24"/>
          <w:lang w:eastAsia="ja-JP"/>
        </w:rPr>
        <w:t xml:space="preserve">administrative data, </w:t>
      </w:r>
      <w:ins w:id="348" w:author="Miller,  Dr. Harvey J." w:date="2019-10-09T15:00:00Z">
        <w:r w:rsidR="00607A99">
          <w:rPr>
            <w:rFonts w:ascii="Times New Roman" w:eastAsia="Yu Mincho" w:hAnsi="Times New Roman" w:cs="Times New Roman"/>
            <w:sz w:val="24"/>
            <w:szCs w:val="24"/>
            <w:lang w:eastAsia="ja-JP"/>
          </w:rPr>
          <w:t xml:space="preserve">APC data are </w:t>
        </w:r>
      </w:ins>
      <w:del w:id="349" w:author="Miller,  Dr. Harvey J." w:date="2019-10-09T15:00:00Z">
        <w:r w:rsidR="00C04ADB" w:rsidDel="00607A99">
          <w:rPr>
            <w:rFonts w:ascii="Times New Roman" w:eastAsia="Yu Mincho" w:hAnsi="Times New Roman" w:cs="Times New Roman"/>
            <w:sz w:val="24"/>
            <w:szCs w:val="24"/>
            <w:lang w:eastAsia="ja-JP"/>
          </w:rPr>
          <w:delText xml:space="preserve">it is </w:delText>
        </w:r>
      </w:del>
      <w:r w:rsidR="00C04ADB">
        <w:rPr>
          <w:rFonts w:ascii="Times New Roman" w:eastAsia="Yu Mincho" w:hAnsi="Times New Roman" w:cs="Times New Roman"/>
          <w:sz w:val="24"/>
          <w:szCs w:val="24"/>
          <w:lang w:eastAsia="ja-JP"/>
        </w:rPr>
        <w:t xml:space="preserve">not available for </w:t>
      </w:r>
      <w:r w:rsidR="00901341">
        <w:rPr>
          <w:rFonts w:ascii="Times New Roman" w:eastAsia="Yu Mincho" w:hAnsi="Times New Roman" w:cs="Times New Roman"/>
          <w:sz w:val="24"/>
          <w:szCs w:val="24"/>
          <w:lang w:eastAsia="ja-JP"/>
        </w:rPr>
        <w:t>the public and other transit mobile application</w:t>
      </w:r>
      <w:r w:rsidR="0090604C">
        <w:rPr>
          <w:rFonts w:ascii="Times New Roman" w:eastAsia="Yu Mincho" w:hAnsi="Times New Roman" w:cs="Times New Roman"/>
          <w:sz w:val="24"/>
          <w:szCs w:val="24"/>
          <w:lang w:eastAsia="ja-JP"/>
        </w:rPr>
        <w:t>s</w:t>
      </w:r>
      <w:r w:rsidR="00C04ADB">
        <w:rPr>
          <w:rFonts w:ascii="Times New Roman" w:eastAsia="Yu Mincho" w:hAnsi="Times New Roman" w:cs="Times New Roman"/>
          <w:sz w:val="24"/>
          <w:szCs w:val="24"/>
          <w:lang w:eastAsia="ja-JP"/>
        </w:rPr>
        <w:t xml:space="preserve">; as an internal data format, </w:t>
      </w:r>
      <w:ins w:id="350" w:author="Miller,  Dr. Harvey J." w:date="2019-10-09T15:00:00Z">
        <w:r w:rsidR="00607A99">
          <w:rPr>
            <w:rFonts w:ascii="Times New Roman" w:eastAsia="Yu Mincho" w:hAnsi="Times New Roman" w:cs="Times New Roman"/>
            <w:sz w:val="24"/>
            <w:szCs w:val="24"/>
            <w:lang w:eastAsia="ja-JP"/>
          </w:rPr>
          <w:t xml:space="preserve">they </w:t>
        </w:r>
      </w:ins>
      <w:del w:id="351" w:author="Miller,  Dr. Harvey J." w:date="2019-10-09T15:00:00Z">
        <w:r w:rsidR="00C04ADB" w:rsidDel="00607A99">
          <w:rPr>
            <w:rFonts w:ascii="Times New Roman" w:eastAsia="Yu Mincho" w:hAnsi="Times New Roman" w:cs="Times New Roman"/>
            <w:sz w:val="24"/>
            <w:szCs w:val="24"/>
            <w:lang w:eastAsia="ja-JP"/>
          </w:rPr>
          <w:delText xml:space="preserve">it </w:delText>
        </w:r>
      </w:del>
      <w:r w:rsidR="00C04ADB">
        <w:rPr>
          <w:rFonts w:ascii="Times New Roman" w:eastAsia="Yu Mincho" w:hAnsi="Times New Roman" w:cs="Times New Roman"/>
          <w:sz w:val="24"/>
          <w:szCs w:val="24"/>
          <w:lang w:eastAsia="ja-JP"/>
        </w:rPr>
        <w:t>lack</w:t>
      </w:r>
      <w:ins w:id="352" w:author="Miller,  Dr. Harvey J." w:date="2019-10-09T15:00:00Z">
        <w:r w:rsidR="00607A99">
          <w:rPr>
            <w:rFonts w:ascii="Times New Roman" w:eastAsia="Yu Mincho" w:hAnsi="Times New Roman" w:cs="Times New Roman"/>
            <w:sz w:val="24"/>
            <w:szCs w:val="24"/>
            <w:lang w:eastAsia="ja-JP"/>
          </w:rPr>
          <w:t xml:space="preserve"> </w:t>
        </w:r>
      </w:ins>
      <w:del w:id="353" w:author="Miller,  Dr. Harvey J." w:date="2019-10-09T15:00:00Z">
        <w:r w:rsidR="00C04ADB" w:rsidDel="00607A99">
          <w:rPr>
            <w:rFonts w:ascii="Times New Roman" w:eastAsia="Yu Mincho" w:hAnsi="Times New Roman" w:cs="Times New Roman"/>
            <w:sz w:val="24"/>
            <w:szCs w:val="24"/>
            <w:lang w:eastAsia="ja-JP"/>
          </w:rPr>
          <w:delText xml:space="preserve">s </w:delText>
        </w:r>
      </w:del>
      <w:r w:rsidR="00C04ADB">
        <w:rPr>
          <w:rFonts w:ascii="Times New Roman" w:eastAsia="Yu Mincho" w:hAnsi="Times New Roman" w:cs="Times New Roman"/>
          <w:sz w:val="24"/>
          <w:szCs w:val="24"/>
          <w:lang w:eastAsia="ja-JP"/>
        </w:rPr>
        <w:t>a</w:t>
      </w:r>
      <w:r w:rsidR="00C2365A">
        <w:rPr>
          <w:rFonts w:ascii="Times New Roman" w:eastAsia="Yu Mincho" w:hAnsi="Times New Roman" w:cs="Times New Roman"/>
          <w:sz w:val="24"/>
          <w:szCs w:val="24"/>
          <w:lang w:eastAsia="ja-JP"/>
        </w:rPr>
        <w:t xml:space="preserve"> </w:t>
      </w:r>
      <w:r w:rsidR="00E47677">
        <w:rPr>
          <w:rFonts w:ascii="Times New Roman" w:eastAsia="Yu Mincho" w:hAnsi="Times New Roman" w:cs="Times New Roman"/>
          <w:sz w:val="24"/>
          <w:szCs w:val="24"/>
          <w:lang w:eastAsia="ja-JP"/>
        </w:rPr>
        <w:t xml:space="preserve">universally accepted and </w:t>
      </w:r>
      <w:r w:rsidR="00C2365A">
        <w:rPr>
          <w:rFonts w:ascii="Times New Roman" w:eastAsia="Yu Mincho" w:hAnsi="Times New Roman" w:cs="Times New Roman"/>
          <w:sz w:val="24"/>
          <w:szCs w:val="24"/>
          <w:lang w:eastAsia="ja-JP"/>
        </w:rPr>
        <w:t>manageable</w:t>
      </w:r>
      <w:r w:rsidR="00C04ADB">
        <w:rPr>
          <w:rFonts w:ascii="Times New Roman" w:eastAsia="Yu Mincho" w:hAnsi="Times New Roman" w:cs="Times New Roman"/>
          <w:sz w:val="24"/>
          <w:szCs w:val="24"/>
          <w:lang w:eastAsia="ja-JP"/>
        </w:rPr>
        <w:t xml:space="preserve"> data </w:t>
      </w:r>
      <w:r w:rsidR="00C2365A">
        <w:rPr>
          <w:rFonts w:ascii="Times New Roman" w:eastAsia="Yu Mincho" w:hAnsi="Times New Roman" w:cs="Times New Roman"/>
          <w:sz w:val="24"/>
          <w:szCs w:val="24"/>
          <w:lang w:eastAsia="ja-JP"/>
        </w:rPr>
        <w:t>protocol</w:t>
      </w:r>
      <w:r w:rsidR="00B95DD2">
        <w:rPr>
          <w:rFonts w:ascii="Times New Roman" w:eastAsia="Yu Mincho" w:hAnsi="Times New Roman" w:cs="Times New Roman"/>
          <w:sz w:val="24"/>
          <w:szCs w:val="24"/>
          <w:lang w:eastAsia="ja-JP"/>
        </w:rPr>
        <w:t xml:space="preserve">. </w:t>
      </w:r>
      <w:r w:rsidR="00D261DA">
        <w:rPr>
          <w:rFonts w:ascii="Times New Roman" w:eastAsia="Yu Mincho" w:hAnsi="Times New Roman" w:cs="Times New Roman"/>
          <w:sz w:val="24"/>
          <w:szCs w:val="24"/>
          <w:lang w:eastAsia="ja-JP"/>
        </w:rPr>
        <w:t>These two characteristics</w:t>
      </w:r>
      <w:r w:rsidR="0046248B">
        <w:rPr>
          <w:rFonts w:ascii="Times New Roman" w:eastAsia="Yu Mincho" w:hAnsi="Times New Roman" w:cs="Times New Roman"/>
          <w:sz w:val="24"/>
          <w:szCs w:val="24"/>
          <w:lang w:eastAsia="ja-JP"/>
        </w:rPr>
        <w:t xml:space="preserve"> make </w:t>
      </w:r>
      <w:r w:rsidR="00C04ADB">
        <w:rPr>
          <w:rFonts w:ascii="Times New Roman" w:eastAsia="Yu Mincho" w:hAnsi="Times New Roman" w:cs="Times New Roman"/>
          <w:sz w:val="24"/>
          <w:szCs w:val="24"/>
          <w:lang w:eastAsia="ja-JP"/>
        </w:rPr>
        <w:t>the dataset</w:t>
      </w:r>
      <w:r w:rsidR="0046248B">
        <w:rPr>
          <w:rFonts w:ascii="Times New Roman" w:eastAsia="Yu Mincho" w:hAnsi="Times New Roman" w:cs="Times New Roman"/>
          <w:sz w:val="24"/>
          <w:szCs w:val="24"/>
          <w:lang w:eastAsia="ja-JP"/>
        </w:rPr>
        <w:t xml:space="preserve"> hard to reuse and expand to </w:t>
      </w:r>
      <w:r w:rsidR="009D5AFF">
        <w:rPr>
          <w:rFonts w:ascii="Times New Roman" w:eastAsia="Yu Mincho" w:hAnsi="Times New Roman" w:cs="Times New Roman"/>
          <w:sz w:val="24"/>
          <w:szCs w:val="24"/>
          <w:lang w:eastAsia="ja-JP"/>
        </w:rPr>
        <w:t>other</w:t>
      </w:r>
      <w:r w:rsidR="0046248B">
        <w:rPr>
          <w:rFonts w:ascii="Times New Roman" w:eastAsia="Yu Mincho" w:hAnsi="Times New Roman" w:cs="Times New Roman"/>
          <w:sz w:val="24"/>
          <w:szCs w:val="24"/>
          <w:lang w:eastAsia="ja-JP"/>
        </w:rPr>
        <w:t xml:space="preserve"> </w:t>
      </w:r>
      <w:r w:rsidR="00C04ADB">
        <w:rPr>
          <w:rFonts w:ascii="Times New Roman" w:eastAsia="Yu Mincho" w:hAnsi="Times New Roman" w:cs="Times New Roman"/>
          <w:sz w:val="24"/>
          <w:szCs w:val="24"/>
          <w:lang w:eastAsia="ja-JP"/>
        </w:rPr>
        <w:t>system</w:t>
      </w:r>
      <w:r w:rsidR="009D5AFF">
        <w:rPr>
          <w:rFonts w:ascii="Times New Roman" w:eastAsia="Yu Mincho" w:hAnsi="Times New Roman" w:cs="Times New Roman"/>
          <w:sz w:val="24"/>
          <w:szCs w:val="24"/>
          <w:lang w:eastAsia="ja-JP"/>
        </w:rPr>
        <w:t>s</w:t>
      </w:r>
      <w:r w:rsidR="00C04ADB">
        <w:rPr>
          <w:rFonts w:ascii="Times New Roman" w:eastAsia="Yu Mincho" w:hAnsi="Times New Roman" w:cs="Times New Roman"/>
          <w:sz w:val="24"/>
          <w:szCs w:val="24"/>
          <w:lang w:eastAsia="ja-JP"/>
        </w:rPr>
        <w:t>.</w:t>
      </w:r>
      <w:r w:rsidR="00247565" w:rsidRPr="00247565">
        <w:rPr>
          <w:rFonts w:ascii="Times New Roman" w:eastAsia="Yu Mincho" w:hAnsi="Times New Roman" w:cs="Times New Roman"/>
          <w:sz w:val="24"/>
          <w:szCs w:val="24"/>
          <w:lang w:eastAsia="ja-JP"/>
        </w:rPr>
        <w:t xml:space="preserve"> </w:t>
      </w:r>
      <w:r w:rsidR="00B53413">
        <w:rPr>
          <w:rFonts w:ascii="Times New Roman" w:eastAsia="Yu Mincho" w:hAnsi="Times New Roman" w:cs="Times New Roman"/>
          <w:sz w:val="24"/>
          <w:szCs w:val="24"/>
          <w:lang w:eastAsia="ja-JP"/>
        </w:rPr>
        <w:t xml:space="preserve">Moreover, APC data does not have </w:t>
      </w:r>
      <w:ins w:id="354" w:author="Miller,  Dr. Harvey J." w:date="2019-10-09T15:40:00Z">
        <w:r w:rsidR="005F18D5">
          <w:rPr>
            <w:rFonts w:ascii="Times New Roman" w:eastAsia="Yu Mincho" w:hAnsi="Times New Roman" w:cs="Times New Roman"/>
            <w:sz w:val="24"/>
            <w:szCs w:val="24"/>
            <w:lang w:eastAsia="ja-JP"/>
          </w:rPr>
          <w:t xml:space="preserve">widespread </w:t>
        </w:r>
      </w:ins>
      <w:del w:id="355" w:author="Miller,  Dr. Harvey J." w:date="2019-10-09T15:40:00Z">
        <w:r w:rsidR="00B53413" w:rsidDel="005F18D5">
          <w:rPr>
            <w:rFonts w:ascii="Times New Roman" w:eastAsia="Yu Mincho" w:hAnsi="Times New Roman" w:cs="Times New Roman"/>
            <w:sz w:val="24"/>
            <w:szCs w:val="24"/>
            <w:lang w:eastAsia="ja-JP"/>
          </w:rPr>
          <w:delText xml:space="preserve">100% </w:delText>
        </w:r>
      </w:del>
      <w:r w:rsidR="00B53413">
        <w:rPr>
          <w:rFonts w:ascii="Times New Roman" w:eastAsia="Yu Mincho" w:hAnsi="Times New Roman" w:cs="Times New Roman"/>
          <w:sz w:val="24"/>
          <w:szCs w:val="24"/>
          <w:lang w:eastAsia="ja-JP"/>
        </w:rPr>
        <w:t xml:space="preserve">coverage of the whole system. </w:t>
      </w:r>
      <w:ins w:id="356" w:author="Miller,  Dr. Harvey J." w:date="2019-10-09T15:40:00Z">
        <w:r w:rsidR="005F18D5">
          <w:rPr>
            <w:rFonts w:ascii="Times New Roman" w:eastAsia="Yu Mincho" w:hAnsi="Times New Roman" w:cs="Times New Roman"/>
            <w:sz w:val="24"/>
            <w:szCs w:val="24"/>
            <w:lang w:eastAsia="ja-JP"/>
          </w:rPr>
          <w:t xml:space="preserve">Typically, a subset </w:t>
        </w:r>
      </w:ins>
      <w:del w:id="357" w:author="Miller,  Dr. Harvey J." w:date="2019-10-09T15:40:00Z">
        <w:r w:rsidR="00B53413" w:rsidDel="005F18D5">
          <w:rPr>
            <w:rFonts w:ascii="Times New Roman" w:eastAsia="Yu Mincho" w:hAnsi="Times New Roman" w:cs="Times New Roman"/>
            <w:sz w:val="24"/>
            <w:szCs w:val="24"/>
            <w:lang w:eastAsia="ja-JP"/>
          </w:rPr>
          <w:delText xml:space="preserve">Only part </w:delText>
        </w:r>
      </w:del>
      <w:r w:rsidR="00B53413">
        <w:rPr>
          <w:rFonts w:ascii="Times New Roman" w:eastAsia="Yu Mincho" w:hAnsi="Times New Roman" w:cs="Times New Roman"/>
          <w:sz w:val="24"/>
          <w:szCs w:val="24"/>
          <w:lang w:eastAsia="ja-JP"/>
        </w:rPr>
        <w:t xml:space="preserve">of </w:t>
      </w:r>
      <w:ins w:id="358" w:author="Miller,  Dr. Harvey J." w:date="2019-10-09T15:40:00Z">
        <w:r w:rsidR="005F18D5">
          <w:rPr>
            <w:rFonts w:ascii="Times New Roman" w:eastAsia="Yu Mincho" w:hAnsi="Times New Roman" w:cs="Times New Roman"/>
            <w:sz w:val="24"/>
            <w:szCs w:val="24"/>
            <w:lang w:eastAsia="ja-JP"/>
          </w:rPr>
          <w:t xml:space="preserve">public transit </w:t>
        </w:r>
      </w:ins>
      <w:del w:id="359" w:author="Miller,  Dr. Harvey J." w:date="2019-10-09T15:40:00Z">
        <w:r w:rsidR="00B53413" w:rsidDel="005F18D5">
          <w:rPr>
            <w:rFonts w:ascii="Times New Roman" w:eastAsia="Yu Mincho" w:hAnsi="Times New Roman" w:cs="Times New Roman"/>
            <w:sz w:val="24"/>
            <w:szCs w:val="24"/>
            <w:lang w:eastAsia="ja-JP"/>
          </w:rPr>
          <w:delText>the buses</w:delText>
        </w:r>
      </w:del>
      <w:ins w:id="360" w:author="Miller,  Dr. Harvey J." w:date="2019-10-09T15:40:00Z">
        <w:r w:rsidR="005F18D5">
          <w:rPr>
            <w:rFonts w:ascii="Times New Roman" w:eastAsia="Yu Mincho" w:hAnsi="Times New Roman" w:cs="Times New Roman"/>
            <w:sz w:val="24"/>
            <w:szCs w:val="24"/>
            <w:lang w:eastAsia="ja-JP"/>
          </w:rPr>
          <w:t xml:space="preserve">vehicles </w:t>
        </w:r>
      </w:ins>
      <w:del w:id="361" w:author="Miller,  Dr. Harvey J." w:date="2019-10-09T15:40:00Z">
        <w:r w:rsidR="00B53413" w:rsidDel="005F18D5">
          <w:rPr>
            <w:rFonts w:ascii="Times New Roman" w:eastAsia="Yu Mincho" w:hAnsi="Times New Roman" w:cs="Times New Roman"/>
            <w:sz w:val="24"/>
            <w:szCs w:val="24"/>
            <w:lang w:eastAsia="ja-JP"/>
          </w:rPr>
          <w:delText xml:space="preserve"> </w:delText>
        </w:r>
      </w:del>
      <w:r w:rsidR="00B53413">
        <w:rPr>
          <w:rFonts w:ascii="Times New Roman" w:eastAsia="Yu Mincho" w:hAnsi="Times New Roman" w:cs="Times New Roman"/>
          <w:sz w:val="24"/>
          <w:szCs w:val="24"/>
          <w:lang w:eastAsia="ja-JP"/>
        </w:rPr>
        <w:t>are installed</w:t>
      </w:r>
      <w:r w:rsidR="00DF188E" w:rsidRPr="00DF188E">
        <w:rPr>
          <w:rFonts w:ascii="Times New Roman" w:eastAsia="Yu Mincho" w:hAnsi="Times New Roman" w:cs="Times New Roman"/>
          <w:sz w:val="24"/>
          <w:szCs w:val="24"/>
          <w:lang w:eastAsia="ja-JP"/>
        </w:rPr>
        <w:t xml:space="preserve"> </w:t>
      </w:r>
      <w:r w:rsidR="00DF188E">
        <w:rPr>
          <w:rFonts w:ascii="Times New Roman" w:eastAsia="Yu Mincho" w:hAnsi="Times New Roman" w:cs="Times New Roman"/>
          <w:sz w:val="24"/>
          <w:szCs w:val="24"/>
          <w:lang w:eastAsia="ja-JP"/>
        </w:rPr>
        <w:t>with APC devices</w:t>
      </w:r>
      <w:r w:rsidR="00020E6E">
        <w:rPr>
          <w:rFonts w:ascii="Times New Roman" w:eastAsia="Yu Mincho" w:hAnsi="Times New Roman" w:cs="Times New Roman"/>
          <w:sz w:val="24"/>
          <w:szCs w:val="24"/>
          <w:lang w:eastAsia="ja-JP"/>
        </w:rPr>
        <w:t xml:space="preserve">; consequently, </w:t>
      </w:r>
      <w:r w:rsidR="00B53413">
        <w:rPr>
          <w:rFonts w:ascii="Times New Roman" w:eastAsia="Yu Mincho" w:hAnsi="Times New Roman" w:cs="Times New Roman"/>
          <w:sz w:val="24"/>
          <w:szCs w:val="24"/>
          <w:lang w:eastAsia="ja-JP"/>
        </w:rPr>
        <w:t xml:space="preserve">we cannot conduct any analyses solely based on APC data. </w:t>
      </w:r>
    </w:p>
    <w:p w14:paraId="6D171744" w14:textId="0E033802" w:rsidR="00247565" w:rsidRDefault="00247565" w:rsidP="00247565">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lastRenderedPageBreak/>
        <w:t>To make it feasible to utilize APC data as a possible data source and compensate for the mentioned drawbacks, we merge</w:t>
      </w:r>
      <w:r w:rsidR="002A1333">
        <w:rPr>
          <w:rFonts w:ascii="Times New Roman" w:eastAsia="Yu Mincho" w:hAnsi="Times New Roman" w:cs="Times New Roman"/>
          <w:sz w:val="24"/>
          <w:szCs w:val="24"/>
          <w:lang w:eastAsia="ja-JP"/>
        </w:rPr>
        <w:t>d</w:t>
      </w:r>
      <w:r>
        <w:rPr>
          <w:rFonts w:ascii="Times New Roman" w:eastAsia="Yu Mincho" w:hAnsi="Times New Roman" w:cs="Times New Roman"/>
          <w:sz w:val="24"/>
          <w:szCs w:val="24"/>
          <w:lang w:eastAsia="ja-JP"/>
        </w:rPr>
        <w:t xml:space="preserve"> the raw APC data and the GTFS data into a new </w:t>
      </w:r>
      <w:ins w:id="362" w:author="Miller,  Dr. Harvey J." w:date="2019-10-09T15:41:00Z">
        <w:r w:rsidR="005F18D5">
          <w:rPr>
            <w:rFonts w:ascii="Times New Roman" w:eastAsia="Yu Mincho" w:hAnsi="Times New Roman" w:cs="Times New Roman"/>
            <w:sz w:val="24"/>
            <w:szCs w:val="24"/>
            <w:lang w:eastAsia="ja-JP"/>
          </w:rPr>
          <w:t xml:space="preserve">combined </w:t>
        </w:r>
      </w:ins>
      <w:del w:id="363" w:author="Miller,  Dr. Harvey J." w:date="2019-10-09T15:41:00Z">
        <w:r w:rsidDel="005F18D5">
          <w:rPr>
            <w:rFonts w:ascii="Times New Roman" w:eastAsia="Yu Mincho" w:hAnsi="Times New Roman" w:cs="Times New Roman"/>
            <w:sz w:val="24"/>
            <w:szCs w:val="24"/>
            <w:lang w:eastAsia="ja-JP"/>
          </w:rPr>
          <w:delText xml:space="preserve">APC </w:delText>
        </w:r>
      </w:del>
      <w:r>
        <w:rPr>
          <w:rFonts w:ascii="Times New Roman" w:eastAsia="Yu Mincho" w:hAnsi="Times New Roman" w:cs="Times New Roman"/>
          <w:sz w:val="24"/>
          <w:szCs w:val="24"/>
          <w:lang w:eastAsia="ja-JP"/>
        </w:rPr>
        <w:t>dataset</w:t>
      </w:r>
      <w:r w:rsidR="002A1333">
        <w:rPr>
          <w:rFonts w:ascii="Times New Roman" w:eastAsia="Yu Mincho" w:hAnsi="Times New Roman" w:cs="Times New Roman"/>
          <w:sz w:val="24"/>
          <w:szCs w:val="24"/>
          <w:lang w:eastAsia="ja-JP"/>
        </w:rPr>
        <w:t xml:space="preserve">. We enumerated all GTFS trips while querying </w:t>
      </w:r>
      <w:r w:rsidR="002A1333">
        <w:rPr>
          <w:rFonts w:ascii="Times New Roman" w:hAnsi="Times New Roman" w:cs="Times New Roman"/>
          <w:sz w:val="24"/>
          <w:szCs w:val="24"/>
        </w:rPr>
        <w:t>the APC database: if the corresponding trip is in the APC database, we will override the record</w:t>
      </w:r>
      <w:r w:rsidR="000A1251">
        <w:rPr>
          <w:rFonts w:ascii="Times New Roman" w:hAnsi="Times New Roman" w:cs="Times New Roman"/>
          <w:sz w:val="24"/>
          <w:szCs w:val="24"/>
        </w:rPr>
        <w:t xml:space="preserve"> in the GTFS database. </w:t>
      </w:r>
      <w:ins w:id="364" w:author="Miller,  Dr. Harvey J." w:date="2019-10-09T15:41:00Z">
        <w:r w:rsidR="005F18D5">
          <w:rPr>
            <w:rFonts w:ascii="Times New Roman" w:hAnsi="Times New Roman" w:cs="Times New Roman"/>
            <w:sz w:val="24"/>
            <w:szCs w:val="24"/>
          </w:rPr>
          <w:t>Below, w</w:t>
        </w:r>
      </w:ins>
      <w:del w:id="365" w:author="Miller,  Dr. Harvey J." w:date="2019-10-09T15:41:00Z">
        <w:r w:rsidR="00E11859" w:rsidDel="005F18D5">
          <w:rPr>
            <w:rFonts w:ascii="Times New Roman" w:hAnsi="Times New Roman" w:cs="Times New Roman"/>
            <w:sz w:val="24"/>
            <w:szCs w:val="24"/>
          </w:rPr>
          <w:delText>W</w:delText>
        </w:r>
      </w:del>
      <w:r w:rsidR="00B53413">
        <w:rPr>
          <w:rFonts w:ascii="Times New Roman" w:eastAsia="Yu Mincho" w:hAnsi="Times New Roman" w:cs="Times New Roman"/>
          <w:sz w:val="24"/>
          <w:szCs w:val="24"/>
          <w:lang w:eastAsia="ja-JP"/>
        </w:rPr>
        <w:t xml:space="preserve">e will </w:t>
      </w:r>
      <w:ins w:id="366" w:author="Miller,  Dr. Harvey J." w:date="2019-10-09T15:41:00Z">
        <w:r w:rsidR="005F18D5">
          <w:rPr>
            <w:rFonts w:ascii="Times New Roman" w:eastAsia="Yu Mincho" w:hAnsi="Times New Roman" w:cs="Times New Roman"/>
            <w:sz w:val="24"/>
            <w:szCs w:val="24"/>
            <w:lang w:eastAsia="ja-JP"/>
          </w:rPr>
          <w:t xml:space="preserve">provide </w:t>
        </w:r>
      </w:ins>
      <w:del w:id="367" w:author="Miller,  Dr. Harvey J." w:date="2019-10-09T15:41:00Z">
        <w:r w:rsidR="00B53413" w:rsidDel="005F18D5">
          <w:rPr>
            <w:rFonts w:ascii="Times New Roman" w:eastAsia="Yu Mincho" w:hAnsi="Times New Roman" w:cs="Times New Roman"/>
            <w:sz w:val="24"/>
            <w:szCs w:val="24"/>
            <w:lang w:eastAsia="ja-JP"/>
          </w:rPr>
          <w:delText xml:space="preserve">calculate the </w:delText>
        </w:r>
      </w:del>
      <w:r w:rsidR="00B53413">
        <w:rPr>
          <w:rFonts w:ascii="Times New Roman" w:eastAsia="Yu Mincho" w:hAnsi="Times New Roman" w:cs="Times New Roman"/>
          <w:sz w:val="24"/>
          <w:szCs w:val="24"/>
          <w:lang w:eastAsia="ja-JP"/>
        </w:rPr>
        <w:t xml:space="preserve">results </w:t>
      </w:r>
      <w:ins w:id="368" w:author="Miller,  Dr. Harvey J." w:date="2019-10-09T15:41:00Z">
        <w:r w:rsidR="005F18D5">
          <w:rPr>
            <w:rFonts w:ascii="Times New Roman" w:eastAsia="Yu Mincho" w:hAnsi="Times New Roman" w:cs="Times New Roman"/>
            <w:sz w:val="24"/>
            <w:szCs w:val="24"/>
            <w:lang w:eastAsia="ja-JP"/>
          </w:rPr>
          <w:t xml:space="preserve">based on </w:t>
        </w:r>
      </w:ins>
      <w:del w:id="369" w:author="Miller,  Dr. Harvey J." w:date="2019-10-09T15:41:00Z">
        <w:r w:rsidR="00B53413" w:rsidDel="005F18D5">
          <w:rPr>
            <w:rFonts w:ascii="Times New Roman" w:eastAsia="Yu Mincho" w:hAnsi="Times New Roman" w:cs="Times New Roman"/>
            <w:sz w:val="24"/>
            <w:szCs w:val="24"/>
            <w:lang w:eastAsia="ja-JP"/>
          </w:rPr>
          <w:delText xml:space="preserve">with </w:delText>
        </w:r>
      </w:del>
      <w:r w:rsidR="00B53413">
        <w:rPr>
          <w:rFonts w:ascii="Times New Roman" w:eastAsia="Yu Mincho" w:hAnsi="Times New Roman" w:cs="Times New Roman"/>
          <w:sz w:val="24"/>
          <w:szCs w:val="24"/>
          <w:lang w:eastAsia="ja-JP"/>
        </w:rPr>
        <w:t xml:space="preserve">both </w:t>
      </w:r>
      <w:r w:rsidR="008A7059">
        <w:rPr>
          <w:rFonts w:ascii="Times New Roman" w:eastAsia="Yu Mincho" w:hAnsi="Times New Roman" w:cs="Times New Roman"/>
          <w:sz w:val="24"/>
          <w:szCs w:val="24"/>
          <w:lang w:eastAsia="ja-JP"/>
        </w:rPr>
        <w:t xml:space="preserve">the </w:t>
      </w:r>
      <w:r w:rsidR="00B53413">
        <w:rPr>
          <w:rFonts w:ascii="Times New Roman" w:eastAsia="Yu Mincho" w:hAnsi="Times New Roman" w:cs="Times New Roman"/>
          <w:sz w:val="24"/>
          <w:szCs w:val="24"/>
          <w:lang w:eastAsia="ja-JP"/>
        </w:rPr>
        <w:t xml:space="preserve">original </w:t>
      </w:r>
      <w:r w:rsidR="00BC0D9A">
        <w:rPr>
          <w:rFonts w:ascii="Times New Roman" w:eastAsia="Yu Mincho" w:hAnsi="Times New Roman" w:cs="Times New Roman"/>
          <w:sz w:val="24"/>
          <w:szCs w:val="24"/>
          <w:lang w:eastAsia="ja-JP"/>
        </w:rPr>
        <w:t xml:space="preserve">GTFS </w:t>
      </w:r>
      <w:r w:rsidR="00B53413">
        <w:rPr>
          <w:rFonts w:ascii="Times New Roman" w:eastAsia="Yu Mincho" w:hAnsi="Times New Roman" w:cs="Times New Roman"/>
          <w:sz w:val="24"/>
          <w:szCs w:val="24"/>
          <w:lang w:eastAsia="ja-JP"/>
        </w:rPr>
        <w:t>and</w:t>
      </w:r>
      <w:r w:rsidR="00BC0D9A">
        <w:rPr>
          <w:rFonts w:ascii="Times New Roman" w:eastAsia="Yu Mincho" w:hAnsi="Times New Roman" w:cs="Times New Roman"/>
          <w:sz w:val="24"/>
          <w:szCs w:val="24"/>
          <w:lang w:eastAsia="ja-JP"/>
        </w:rPr>
        <w:t xml:space="preserve"> the</w:t>
      </w:r>
      <w:r w:rsidR="00B53413">
        <w:rPr>
          <w:rFonts w:ascii="Times New Roman" w:eastAsia="Yu Mincho" w:hAnsi="Times New Roman" w:cs="Times New Roman"/>
          <w:sz w:val="24"/>
          <w:szCs w:val="24"/>
          <w:lang w:eastAsia="ja-JP"/>
        </w:rPr>
        <w:t xml:space="preserve"> merged </w:t>
      </w:r>
      <w:r w:rsidR="00BC0D9A">
        <w:rPr>
          <w:rFonts w:ascii="Times New Roman" w:eastAsia="Yu Mincho" w:hAnsi="Times New Roman" w:cs="Times New Roman"/>
          <w:sz w:val="24"/>
          <w:szCs w:val="24"/>
          <w:lang w:eastAsia="ja-JP"/>
        </w:rPr>
        <w:t>APC-</w:t>
      </w:r>
      <w:r w:rsidR="00B53413">
        <w:rPr>
          <w:rFonts w:ascii="Times New Roman" w:eastAsia="Yu Mincho" w:hAnsi="Times New Roman" w:cs="Times New Roman"/>
          <w:sz w:val="24"/>
          <w:szCs w:val="24"/>
          <w:lang w:eastAsia="ja-JP"/>
        </w:rPr>
        <w:t>GTFS dataset.</w:t>
      </w:r>
      <w:r>
        <w:rPr>
          <w:rFonts w:ascii="Times New Roman" w:eastAsia="Yu Mincho" w:hAnsi="Times New Roman" w:cs="Times New Roman"/>
          <w:sz w:val="24"/>
          <w:szCs w:val="24"/>
          <w:lang w:eastAsia="ja-JP"/>
        </w:rPr>
        <w:t xml:space="preserve"> </w:t>
      </w:r>
    </w:p>
    <w:p w14:paraId="3D3B3904" w14:textId="77777777" w:rsidR="00AD4EC7" w:rsidRDefault="00AD4EC7" w:rsidP="00AD4EC7">
      <w:pPr>
        <w:spacing w:line="240" w:lineRule="auto"/>
        <w:jc w:val="both"/>
        <w:rPr>
          <w:rFonts w:ascii="Times New Roman" w:eastAsia="Yu Mincho" w:hAnsi="Times New Roman" w:cs="Times New Roman"/>
          <w:sz w:val="24"/>
          <w:szCs w:val="24"/>
          <w:u w:val="single"/>
          <w:lang w:eastAsia="ja-JP"/>
        </w:rPr>
      </w:pPr>
    </w:p>
    <w:p w14:paraId="5E9C945D" w14:textId="3383A1E4" w:rsidR="00491109" w:rsidRPr="00AD4EC7" w:rsidRDefault="00491109" w:rsidP="00AD4EC7">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AD4EC7">
        <w:rPr>
          <w:rFonts w:ascii="Times New Roman" w:eastAsia="Yu Mincho" w:hAnsi="Times New Roman" w:cs="Times New Roman"/>
          <w:sz w:val="24"/>
          <w:szCs w:val="24"/>
          <w:u w:val="single"/>
          <w:lang w:eastAsia="ja-JP"/>
        </w:rPr>
        <w:t>Transfer definition</w:t>
      </w:r>
    </w:p>
    <w:p w14:paraId="02759214" w14:textId="73E7C83B" w:rsidR="00E15D87" w:rsidRDefault="00491109" w:rsidP="00E15D87">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All transfers can be divided into several two-stage sub-transfers, which consist of two trips: the </w:t>
      </w:r>
      <w:r>
        <w:rPr>
          <w:rFonts w:ascii="Times New Roman" w:eastAsia="Yu Mincho" w:hAnsi="Times New Roman" w:cs="Times New Roman"/>
          <w:i/>
          <w:sz w:val="24"/>
          <w:szCs w:val="24"/>
          <w:lang w:eastAsia="ja-JP"/>
        </w:rPr>
        <w:t>generating trip</w:t>
      </w:r>
      <w:r>
        <w:rPr>
          <w:rFonts w:ascii="Times New Roman" w:eastAsia="Yu Mincho" w:hAnsi="Times New Roman" w:cs="Times New Roman"/>
          <w:sz w:val="24"/>
          <w:szCs w:val="24"/>
          <w:lang w:eastAsia="ja-JP"/>
        </w:rPr>
        <w:t xml:space="preserve"> and </w:t>
      </w:r>
      <w:r>
        <w:rPr>
          <w:rFonts w:ascii="Times New Roman" w:eastAsia="Yu Mincho" w:hAnsi="Times New Roman" w:cs="Times New Roman"/>
          <w:i/>
          <w:sz w:val="24"/>
          <w:szCs w:val="24"/>
          <w:lang w:eastAsia="ja-JP"/>
        </w:rPr>
        <w:t>receiving trip</w:t>
      </w:r>
      <w:r>
        <w:rPr>
          <w:rFonts w:ascii="Times New Roman" w:eastAsia="Yu Mincho" w:hAnsi="Times New Roman" w:cs="Times New Roman"/>
          <w:sz w:val="24"/>
          <w:szCs w:val="24"/>
          <w:lang w:eastAsia="ja-JP"/>
        </w:rPr>
        <w:t xml:space="preserve">. Within each two-stage transfer, a user first boards a bus to start the generating trip, then alights to catch the next bus to start the receiving trip until the user arrives her/his final destination.  </w:t>
      </w:r>
      <w:r w:rsidR="005B5EC7">
        <w:rPr>
          <w:rFonts w:ascii="Times New Roman" w:eastAsia="Yu Mincho" w:hAnsi="Times New Roman" w:cs="Times New Roman"/>
          <w:sz w:val="24"/>
          <w:szCs w:val="24"/>
          <w:lang w:eastAsia="ja-JP"/>
        </w:rPr>
        <w:fldChar w:fldCharType="begin"/>
      </w:r>
      <w:r w:rsidR="005B5EC7">
        <w:rPr>
          <w:rFonts w:ascii="Times New Roman" w:eastAsia="Yu Mincho" w:hAnsi="Times New Roman" w:cs="Times New Roman"/>
          <w:sz w:val="24"/>
          <w:szCs w:val="24"/>
          <w:lang w:eastAsia="ja-JP"/>
        </w:rPr>
        <w:instrText xml:space="preserve"> REF _Ref19284957 \h </w:instrText>
      </w:r>
      <w:r w:rsidR="005B5EC7">
        <w:rPr>
          <w:rFonts w:ascii="Times New Roman" w:eastAsia="Yu Mincho" w:hAnsi="Times New Roman" w:cs="Times New Roman"/>
          <w:sz w:val="24"/>
          <w:szCs w:val="24"/>
          <w:lang w:eastAsia="ja-JP"/>
        </w:rPr>
      </w:r>
      <w:r w:rsidR="005B5EC7">
        <w:rPr>
          <w:rFonts w:ascii="Times New Roman" w:eastAsia="Yu Mincho" w:hAnsi="Times New Roman" w:cs="Times New Roman"/>
          <w:sz w:val="24"/>
          <w:szCs w:val="24"/>
          <w:lang w:eastAsia="ja-JP"/>
        </w:rPr>
        <w:fldChar w:fldCharType="separate"/>
      </w:r>
      <w:r w:rsidR="005B5EC7">
        <w:rPr>
          <w:rFonts w:ascii="Times New Roman" w:eastAsia="Yu Mincho" w:hAnsi="Times New Roman" w:cs="Times New Roman"/>
          <w:sz w:val="24"/>
          <w:szCs w:val="24"/>
          <w:lang w:eastAsia="ja-JP"/>
        </w:rPr>
        <w:t xml:space="preserve">Figure </w:t>
      </w:r>
      <w:r w:rsidR="005B5EC7">
        <w:rPr>
          <w:rFonts w:ascii="Times New Roman" w:eastAsia="Yu Mincho" w:hAnsi="Times New Roman" w:cs="Times New Roman"/>
          <w:noProof/>
          <w:sz w:val="24"/>
          <w:szCs w:val="24"/>
          <w:lang w:eastAsia="ja-JP"/>
        </w:rPr>
        <w:t>1</w:t>
      </w:r>
      <w:r w:rsidR="005B5EC7">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provides an illustration using a time-space diagram. Defined by </w:t>
      </w:r>
      <w:proofErr w:type="spellStart"/>
      <w:r>
        <w:rPr>
          <w:rFonts w:ascii="Times New Roman" w:eastAsia="Yu Mincho" w:hAnsi="Times New Roman" w:cs="Times New Roman"/>
          <w:sz w:val="24"/>
          <w:szCs w:val="24"/>
          <w:lang w:eastAsia="ja-JP"/>
        </w:rPr>
        <w:t>Hadas</w:t>
      </w:r>
      <w:proofErr w:type="spellEnd"/>
      <w:r>
        <w:rPr>
          <w:rFonts w:ascii="Times New Roman" w:eastAsia="Yu Mincho" w:hAnsi="Times New Roman" w:cs="Times New Roman"/>
          <w:sz w:val="24"/>
          <w:szCs w:val="24"/>
          <w:lang w:eastAsia="ja-JP"/>
        </w:rPr>
        <w:t xml:space="preserve"> and </w:t>
      </w:r>
      <w:proofErr w:type="spellStart"/>
      <w:r>
        <w:rPr>
          <w:rFonts w:ascii="Times New Roman" w:eastAsia="Yu Mincho" w:hAnsi="Times New Roman" w:cs="Times New Roman"/>
          <w:sz w:val="24"/>
          <w:szCs w:val="24"/>
          <w:lang w:eastAsia="ja-JP"/>
        </w:rPr>
        <w:t>Ranjitkar</w:t>
      </w:r>
      <w:proofErr w:type="spellEnd"/>
      <w:r>
        <w:rPr>
          <w:rFonts w:ascii="Times New Roman" w:eastAsia="Yu Mincho" w:hAnsi="Times New Roman" w:cs="Times New Roman"/>
          <w:sz w:val="24"/>
          <w:szCs w:val="24"/>
          <w:lang w:eastAsia="ja-JP"/>
        </w:rPr>
        <w:t xml:space="preserve"> (2012), two-stage transfers could be categorized by a) street-crossing transfer; b) sidewalk transfer; c) non-walk transfer; d) one-leg trip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0966-6923","author":[{"dropping-particle":"","family":"Hadas","given":"Yuval","non-dropping-particle":"","parse-names":false,"suffix":""},{"dropping-particle":"","family":"Ranjitkar","given":"Prakash","non-dropping-particle":"","parse-names":false,"suffix":""}],"container-title":"journal of Transport Geography","id":"ITEM-1","issued":{"date-parts":[["2012"]]},"page":"137-147","publisher":"Elsevier","title":"Modeling public-transit connectivity with spatial quality-of-transfer measurements","type":"article-journal","volume":"22"},"uris":["http://www.mendeley.com/documents/?uuid=4743d63c-a733-4e37-a77f-73ba5e83588f"]}],"mendeley":{"formattedCitation":"(Hadas &amp; Ranjitkar, 2012)","plainTextFormattedCitation":"(Hadas &amp; Ranjitkar, 2012)","previouslyFormattedCitation":"(Hadas &amp; Ranjitkar, 2012)"},"properties":{"noteIndex":0},"schema":"https://github.com/citation-style-language/schema/raw/master/csl-citation.json"}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(Hadas &amp; Ranjitkar, 2012)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Based on this categorization, we can generalize the transfers as: a) </w:t>
      </w:r>
      <w:r>
        <w:rPr>
          <w:rFonts w:ascii="Times New Roman" w:eastAsia="Yu Mincho" w:hAnsi="Times New Roman" w:cs="Times New Roman"/>
          <w:i/>
          <w:sz w:val="24"/>
          <w:szCs w:val="24"/>
          <w:lang w:eastAsia="ja-JP"/>
        </w:rPr>
        <w:t>non-walking transfer</w:t>
      </w:r>
      <w:r>
        <w:rPr>
          <w:rFonts w:ascii="Times New Roman" w:eastAsia="Yu Mincho" w:hAnsi="Times New Roman" w:cs="Times New Roman"/>
          <w:sz w:val="24"/>
          <w:szCs w:val="24"/>
          <w:lang w:eastAsia="ja-JP"/>
        </w:rPr>
        <w:t xml:space="preserve">, which does not require a walking process for the transfer, and b) </w:t>
      </w:r>
      <w:r>
        <w:rPr>
          <w:rFonts w:ascii="Times New Roman" w:eastAsia="Yu Mincho" w:hAnsi="Times New Roman" w:cs="Times New Roman"/>
          <w:i/>
          <w:sz w:val="24"/>
          <w:szCs w:val="24"/>
          <w:lang w:eastAsia="ja-JP"/>
        </w:rPr>
        <w:t>walking transfer</w:t>
      </w:r>
      <w:r>
        <w:rPr>
          <w:rFonts w:ascii="Times New Roman" w:eastAsia="Yu Mincho" w:hAnsi="Times New Roman" w:cs="Times New Roman"/>
          <w:sz w:val="24"/>
          <w:szCs w:val="24"/>
          <w:lang w:eastAsia="ja-JP"/>
        </w:rPr>
        <w:t xml:space="preserve">, which requires walking from the generating trip’s destination stop (which we label the </w:t>
      </w:r>
      <w:r>
        <w:rPr>
          <w:rFonts w:ascii="Times New Roman" w:eastAsia="Yu Mincho" w:hAnsi="Times New Roman" w:cs="Times New Roman"/>
          <w:i/>
          <w:sz w:val="24"/>
          <w:szCs w:val="24"/>
          <w:lang w:eastAsia="ja-JP"/>
        </w:rPr>
        <w:t>generating stop</w:t>
      </w:r>
      <w:r>
        <w:rPr>
          <w:rFonts w:ascii="Times New Roman" w:eastAsia="Yu Mincho" w:hAnsi="Times New Roman" w:cs="Times New Roman"/>
          <w:sz w:val="24"/>
          <w:szCs w:val="24"/>
          <w:lang w:eastAsia="ja-JP"/>
        </w:rPr>
        <w:t xml:space="preserve">) to receiving trip’s starting stop (the </w:t>
      </w:r>
      <w:r>
        <w:rPr>
          <w:rFonts w:ascii="Times New Roman" w:eastAsia="Yu Mincho" w:hAnsi="Times New Roman" w:cs="Times New Roman"/>
          <w:i/>
          <w:sz w:val="24"/>
          <w:szCs w:val="24"/>
          <w:lang w:eastAsia="ja-JP"/>
        </w:rPr>
        <w:t>receiving stop</w:t>
      </w:r>
      <w:r>
        <w:rPr>
          <w:rFonts w:ascii="Times New Roman" w:eastAsia="Yu Mincho" w:hAnsi="Times New Roman" w:cs="Times New Roman"/>
          <w:sz w:val="24"/>
          <w:szCs w:val="24"/>
          <w:lang w:eastAsia="ja-JP"/>
        </w:rPr>
        <w:t xml:space="preserve">). </w:t>
      </w:r>
      <w:del w:id="370" w:author="Miller,  Dr. Harvey J." w:date="2019-10-09T15:42:00Z">
        <w:r w:rsidR="00E15D87" w:rsidDel="00880852">
          <w:rPr>
            <w:rFonts w:ascii="Times New Roman" w:eastAsia="Yu Mincho" w:hAnsi="Times New Roman" w:cs="Times New Roman"/>
            <w:sz w:val="24"/>
            <w:szCs w:val="24"/>
            <w:lang w:eastAsia="ja-JP"/>
          </w:rPr>
          <w:delText xml:space="preserve">We can further conceptualize transfers as a process of synchronization among: i) the generating trip brings passengers to the generating stop; ii) transition of users to receiving stop; iii) the receiving trip picks up passengers at receiving stop. </w:delText>
        </w:r>
      </w:del>
    </w:p>
    <w:p w14:paraId="37F4ACF3" w14:textId="1151864F" w:rsidR="00491109" w:rsidRDefault="00491109" w:rsidP="00491109">
      <w:pPr>
        <w:spacing w:line="240" w:lineRule="auto"/>
        <w:jc w:val="both"/>
        <w:rPr>
          <w:rFonts w:ascii="Times New Roman" w:eastAsia="Yu Mincho" w:hAnsi="Times New Roman" w:cs="Times New Roman"/>
          <w:sz w:val="24"/>
          <w:szCs w:val="24"/>
          <w:lang w:eastAsia="ja-JP"/>
        </w:rPr>
      </w:pPr>
    </w:p>
    <w:p w14:paraId="409BA5BE" w14:textId="4979BB51" w:rsidR="00491109" w:rsidRDefault="00491109" w:rsidP="00491109">
      <w:pPr>
        <w:keepNext/>
        <w:spacing w:line="240" w:lineRule="auto"/>
        <w:jc w:val="center"/>
      </w:pPr>
      <w:r>
        <w:rPr>
          <w:noProof/>
        </w:rPr>
        <w:drawing>
          <wp:inline distT="0" distB="0" distL="0" distR="0" wp14:anchorId="0EDD495B" wp14:editId="4F92B013">
            <wp:extent cx="4581525" cy="27527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81525" cy="2752725"/>
                    </a:xfrm>
                    <a:prstGeom prst="rect">
                      <a:avLst/>
                    </a:prstGeom>
                    <a:noFill/>
                    <a:ln>
                      <a:noFill/>
                    </a:ln>
                  </pic:spPr>
                </pic:pic>
              </a:graphicData>
            </a:graphic>
          </wp:inline>
        </w:drawing>
      </w:r>
    </w:p>
    <w:p w14:paraId="2E323E18" w14:textId="6D4070D6" w:rsidR="00491109" w:rsidRDefault="00491109" w:rsidP="00491109">
      <w:pPr>
        <w:spacing w:line="240" w:lineRule="auto"/>
        <w:jc w:val="center"/>
        <w:rPr>
          <w:rFonts w:ascii="Times New Roman" w:eastAsia="Yu Mincho" w:hAnsi="Times New Roman" w:cs="Times New Roman"/>
          <w:sz w:val="24"/>
          <w:szCs w:val="24"/>
          <w:lang w:eastAsia="ja-JP"/>
        </w:rPr>
      </w:pPr>
      <w:bookmarkStart w:id="371" w:name="_Ref19284957"/>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1</w:t>
      </w:r>
      <w:r>
        <w:rPr>
          <w:rFonts w:ascii="Times New Roman" w:eastAsia="Yu Mincho" w:hAnsi="Times New Roman" w:cs="Times New Roman"/>
          <w:sz w:val="24"/>
          <w:szCs w:val="24"/>
          <w:lang w:eastAsia="ja-JP"/>
        </w:rPr>
        <w:fldChar w:fldCharType="end"/>
      </w:r>
      <w:bookmarkEnd w:id="371"/>
      <w:r>
        <w:rPr>
          <w:rFonts w:ascii="Times New Roman" w:eastAsia="Yu Mincho" w:hAnsi="Times New Roman" w:cs="Times New Roman"/>
          <w:sz w:val="24"/>
          <w:szCs w:val="24"/>
          <w:lang w:eastAsia="ja-JP"/>
        </w:rPr>
        <w:t xml:space="preserve"> Time-space diagram of a typical two-stage transfer.</w:t>
      </w:r>
    </w:p>
    <w:p w14:paraId="09E6F87D" w14:textId="1D637D96" w:rsidR="00AC57AE" w:rsidRPr="00AC57AE" w:rsidDel="00880852" w:rsidRDefault="00E15D87">
      <w:pPr>
        <w:spacing w:line="240" w:lineRule="auto"/>
        <w:ind w:firstLine="720"/>
        <w:jc w:val="both"/>
        <w:rPr>
          <w:del w:id="372" w:author="Miller,  Dr. Harvey J." w:date="2019-10-09T15:43:00Z"/>
          <w:rFonts w:ascii="Times New Roman" w:eastAsia="Yu Mincho" w:hAnsi="Times New Roman" w:cs="Times New Roman"/>
          <w:sz w:val="24"/>
          <w:szCs w:val="24"/>
          <w:lang w:eastAsia="ja-JP"/>
        </w:rPr>
      </w:pPr>
      <w:del w:id="373" w:author="Miller,  Dr. Harvey J." w:date="2019-10-09T15:43:00Z">
        <w:r w:rsidDel="00880852">
          <w:rPr>
            <w:rFonts w:ascii="Times New Roman" w:eastAsia="Yu Mincho" w:hAnsi="Times New Roman" w:cs="Times New Roman"/>
            <w:sz w:val="24"/>
            <w:szCs w:val="24"/>
            <w:lang w:eastAsia="ja-JP"/>
          </w:rPr>
          <w:delText xml:space="preserve">Transfers are not like normal transit trips in terms of passenger participation: </w:delText>
        </w:r>
        <w:r w:rsidR="00513250" w:rsidDel="00880852">
          <w:rPr>
            <w:rFonts w:ascii="Times New Roman" w:eastAsia="Yu Mincho" w:hAnsi="Times New Roman" w:cs="Times New Roman"/>
            <w:sz w:val="24"/>
            <w:szCs w:val="24"/>
            <w:lang w:eastAsia="ja-JP"/>
          </w:rPr>
          <w:delText>passengers</w:delText>
        </w:r>
        <w:r w:rsidR="00AC57AE" w:rsidDel="00880852">
          <w:rPr>
            <w:rFonts w:ascii="Times New Roman" w:eastAsia="Yu Mincho" w:hAnsi="Times New Roman" w:cs="Times New Roman"/>
            <w:sz w:val="24"/>
            <w:szCs w:val="24"/>
            <w:lang w:eastAsia="ja-JP"/>
          </w:rPr>
          <w:delText xml:space="preserve"> have no control of the performance of transfers</w:delText>
        </w:r>
        <w:r w:rsidR="00513250" w:rsidRPr="00513250" w:rsidDel="00880852">
          <w:rPr>
            <w:rFonts w:ascii="Times New Roman" w:eastAsia="Yu Mincho" w:hAnsi="Times New Roman" w:cs="Times New Roman"/>
            <w:sz w:val="24"/>
            <w:szCs w:val="24"/>
            <w:lang w:eastAsia="ja-JP"/>
          </w:rPr>
          <w:delText xml:space="preserve"> </w:delText>
        </w:r>
        <w:r w:rsidR="00513250" w:rsidDel="00880852">
          <w:rPr>
            <w:rFonts w:ascii="Times New Roman" w:eastAsia="Yu Mincho" w:hAnsi="Times New Roman" w:cs="Times New Roman"/>
            <w:sz w:val="24"/>
            <w:szCs w:val="24"/>
            <w:lang w:eastAsia="ja-JP"/>
          </w:rPr>
          <w:delText>during this process,</w:delText>
        </w:r>
        <w:r w:rsidR="00AC57AE" w:rsidDel="00880852">
          <w:rPr>
            <w:rFonts w:ascii="Times New Roman" w:eastAsia="Yu Mincho" w:hAnsi="Times New Roman" w:cs="Times New Roman"/>
            <w:sz w:val="24"/>
            <w:szCs w:val="24"/>
            <w:lang w:eastAsia="ja-JP"/>
          </w:rPr>
          <w:delText xml:space="preserve"> since both actors of the synchronization are buses. </w:delText>
        </w:r>
        <w:r w:rsidR="00A44D75" w:rsidDel="00880852">
          <w:rPr>
            <w:rFonts w:ascii="Times New Roman" w:eastAsia="Yu Mincho" w:hAnsi="Times New Roman" w:cs="Times New Roman"/>
            <w:sz w:val="24"/>
            <w:szCs w:val="24"/>
            <w:lang w:eastAsia="ja-JP"/>
          </w:rPr>
          <w:delText>Moreover,</w:delText>
        </w:r>
        <w:r w:rsidR="007B000E" w:rsidDel="00880852">
          <w:rPr>
            <w:rFonts w:ascii="Times New Roman" w:eastAsia="Yu Mincho" w:hAnsi="Times New Roman" w:cs="Times New Roman"/>
            <w:sz w:val="24"/>
            <w:szCs w:val="24"/>
            <w:lang w:eastAsia="ja-JP"/>
          </w:rPr>
          <w:delText xml:space="preserve"> </w:delText>
        </w:r>
      </w:del>
      <w:del w:id="374" w:author="Miller,  Dr. Harvey J." w:date="2019-10-09T15:42:00Z">
        <w:r w:rsidR="007B000E" w:rsidDel="00880852">
          <w:rPr>
            <w:rFonts w:ascii="Times New Roman" w:eastAsia="Yu Mincho" w:hAnsi="Times New Roman" w:cs="Times New Roman"/>
            <w:sz w:val="24"/>
            <w:szCs w:val="24"/>
            <w:lang w:eastAsia="ja-JP"/>
          </w:rPr>
          <w:delText>in this paper</w:delText>
        </w:r>
        <w:r w:rsidR="00A44D75" w:rsidDel="00880852">
          <w:rPr>
            <w:rFonts w:ascii="Times New Roman" w:eastAsia="Yu Mincho" w:hAnsi="Times New Roman" w:cs="Times New Roman"/>
            <w:sz w:val="24"/>
            <w:szCs w:val="24"/>
            <w:lang w:eastAsia="ja-JP"/>
          </w:rPr>
          <w:delText xml:space="preserve"> </w:delText>
        </w:r>
      </w:del>
      <w:del w:id="375" w:author="Miller,  Dr. Harvey J." w:date="2019-10-09T15:43:00Z">
        <w:r w:rsidR="00A44D75" w:rsidDel="00880852">
          <w:rPr>
            <w:rFonts w:ascii="Times New Roman" w:eastAsia="Yu Mincho" w:hAnsi="Times New Roman" w:cs="Times New Roman"/>
            <w:sz w:val="24"/>
            <w:szCs w:val="24"/>
            <w:lang w:eastAsia="ja-JP"/>
          </w:rPr>
          <w:delText xml:space="preserve">we assume that users’ walking speed is static. </w:delText>
        </w:r>
        <w:r w:rsidR="008A1962" w:rsidDel="00880852">
          <w:rPr>
            <w:rFonts w:ascii="Times New Roman" w:eastAsia="Yu Mincho" w:hAnsi="Times New Roman" w:cs="Times New Roman"/>
            <w:sz w:val="24"/>
            <w:szCs w:val="24"/>
            <w:lang w:eastAsia="ja-JP"/>
          </w:rPr>
          <w:delText>T</w:delText>
        </w:r>
        <w:r w:rsidR="00B91863" w:rsidDel="00880852">
          <w:rPr>
            <w:rFonts w:ascii="Times New Roman" w:eastAsia="Yu Mincho" w:hAnsi="Times New Roman" w:cs="Times New Roman"/>
            <w:sz w:val="24"/>
            <w:szCs w:val="24"/>
            <w:lang w:eastAsia="ja-JP"/>
          </w:rPr>
          <w:delText>here are hardly anything that users can do to improv</w:delText>
        </w:r>
        <w:r w:rsidR="00A44D75" w:rsidDel="00880852">
          <w:rPr>
            <w:rFonts w:ascii="Times New Roman" w:eastAsia="Yu Mincho" w:hAnsi="Times New Roman" w:cs="Times New Roman"/>
            <w:sz w:val="24"/>
            <w:szCs w:val="24"/>
            <w:lang w:eastAsia="ja-JP"/>
          </w:rPr>
          <w:delText>e the performance of transfers.</w:delText>
        </w:r>
        <w:r w:rsidR="00513250" w:rsidDel="00880852">
          <w:rPr>
            <w:rFonts w:ascii="Times New Roman" w:eastAsia="Yu Mincho" w:hAnsi="Times New Roman" w:cs="Times New Roman"/>
            <w:sz w:val="24"/>
            <w:szCs w:val="24"/>
            <w:lang w:eastAsia="ja-JP"/>
          </w:rPr>
          <w:delText xml:space="preserve"> In fact, the performance of transfers are solely dependent on the buses.</w:delText>
        </w:r>
        <w:r w:rsidR="00A44D75" w:rsidDel="00880852">
          <w:rPr>
            <w:rFonts w:ascii="Times New Roman" w:eastAsia="Yu Mincho" w:hAnsi="Times New Roman" w:cs="Times New Roman"/>
            <w:sz w:val="24"/>
            <w:szCs w:val="24"/>
            <w:lang w:eastAsia="ja-JP"/>
          </w:rPr>
          <w:delText xml:space="preserve"> </w:delText>
        </w:r>
        <w:r w:rsidR="008A1962" w:rsidDel="00880852">
          <w:rPr>
            <w:rFonts w:ascii="Times New Roman" w:eastAsia="Yu Mincho" w:hAnsi="Times New Roman" w:cs="Times New Roman"/>
            <w:sz w:val="24"/>
            <w:szCs w:val="24"/>
            <w:lang w:eastAsia="ja-JP"/>
          </w:rPr>
          <w:delText>Therefore</w:delText>
        </w:r>
        <w:r w:rsidR="00AC57AE" w:rsidDel="00880852">
          <w:rPr>
            <w:rFonts w:ascii="Times New Roman" w:eastAsia="Yu Mincho" w:hAnsi="Times New Roman" w:cs="Times New Roman"/>
            <w:sz w:val="24"/>
            <w:szCs w:val="24"/>
            <w:lang w:eastAsia="ja-JP"/>
          </w:rPr>
          <w:delText xml:space="preserve">, users are </w:delText>
        </w:r>
        <w:r w:rsidR="00CC4CB4" w:rsidDel="00880852">
          <w:rPr>
            <w:rFonts w:ascii="Times New Roman" w:eastAsia="Yu Mincho" w:hAnsi="Times New Roman" w:cs="Times New Roman"/>
            <w:sz w:val="24"/>
            <w:szCs w:val="24"/>
            <w:lang w:eastAsia="ja-JP"/>
          </w:rPr>
          <w:delText>more</w:delText>
        </w:r>
        <w:r w:rsidR="00AC57AE" w:rsidDel="00880852">
          <w:rPr>
            <w:rFonts w:ascii="Times New Roman" w:eastAsia="Yu Mincho" w:hAnsi="Times New Roman" w:cs="Times New Roman"/>
            <w:sz w:val="24"/>
            <w:szCs w:val="24"/>
            <w:lang w:eastAsia="ja-JP"/>
          </w:rPr>
          <w:delText xml:space="preserve"> vulnerable in transfer trips.</w:delText>
        </w:r>
        <w:r w:rsidR="00C344B6" w:rsidDel="00880852">
          <w:rPr>
            <w:rFonts w:ascii="Times New Roman" w:eastAsia="Yu Mincho" w:hAnsi="Times New Roman" w:cs="Times New Roman"/>
            <w:sz w:val="24"/>
            <w:szCs w:val="24"/>
            <w:lang w:eastAsia="ja-JP"/>
          </w:rPr>
          <w:delText xml:space="preserve"> </w:delText>
        </w:r>
        <w:r w:rsidR="00513250" w:rsidDel="00880852">
          <w:rPr>
            <w:rFonts w:ascii="Times New Roman" w:eastAsia="Yu Mincho" w:hAnsi="Times New Roman" w:cs="Times New Roman"/>
            <w:sz w:val="24"/>
            <w:szCs w:val="24"/>
            <w:lang w:eastAsia="ja-JP"/>
          </w:rPr>
          <w:delText>In this sense, GTFS and APC data are perfect to measure the performance of transfer, since both data are based on the transportation instead of humans: the measured data points to trains, buses or ferries instead of passengers.</w:delText>
        </w:r>
      </w:del>
    </w:p>
    <w:p w14:paraId="7F1B24CF" w14:textId="77777777" w:rsidR="00491109" w:rsidRDefault="00491109" w:rsidP="00491109">
      <w:pPr>
        <w:spacing w:line="240" w:lineRule="auto"/>
        <w:ind w:firstLine="720"/>
        <w:jc w:val="both"/>
        <w:rPr>
          <w:rFonts w:ascii="Times New Roman" w:hAnsi="Times New Roman" w:cs="Times New Roman"/>
          <w:sz w:val="24"/>
          <w:szCs w:val="24"/>
        </w:rPr>
      </w:pPr>
    </w:p>
    <w:p w14:paraId="4F60174E" w14:textId="60EA99DE" w:rsidR="00491109" w:rsidRDefault="005A3D83" w:rsidP="00491109">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Pr>
          <w:rFonts w:ascii="Times New Roman" w:eastAsia="Yu Mincho" w:hAnsi="Times New Roman" w:cs="Times New Roman"/>
          <w:sz w:val="24"/>
          <w:szCs w:val="24"/>
          <w:u w:val="single"/>
          <w:lang w:eastAsia="ja-JP"/>
        </w:rPr>
        <w:t>T</w:t>
      </w:r>
      <w:r w:rsidR="00491109">
        <w:rPr>
          <w:rFonts w:ascii="Times New Roman" w:eastAsia="Yu Mincho" w:hAnsi="Times New Roman" w:cs="Times New Roman"/>
          <w:sz w:val="24"/>
          <w:szCs w:val="24"/>
          <w:u w:val="single"/>
          <w:lang w:eastAsia="ja-JP"/>
        </w:rPr>
        <w:t>ransfer synchronization</w:t>
      </w:r>
      <w:ins w:id="376" w:author="Miller,  Dr. Harvey J." w:date="2019-10-09T15:48:00Z">
        <w:r w:rsidR="00880852">
          <w:rPr>
            <w:rFonts w:ascii="Times New Roman" w:eastAsia="Yu Mincho" w:hAnsi="Times New Roman" w:cs="Times New Roman"/>
            <w:sz w:val="24"/>
            <w:szCs w:val="24"/>
            <w:u w:val="single"/>
            <w:lang w:eastAsia="ja-JP"/>
          </w:rPr>
          <w:t xml:space="preserve">, </w:t>
        </w:r>
      </w:ins>
      <w:del w:id="377" w:author="Miller,  Dr. Harvey J." w:date="2019-10-09T15:48:00Z">
        <w:r w:rsidDel="00880852">
          <w:rPr>
            <w:rFonts w:ascii="Times New Roman" w:eastAsia="Yu Mincho" w:hAnsi="Times New Roman" w:cs="Times New Roman"/>
            <w:sz w:val="24"/>
            <w:szCs w:val="24"/>
            <w:u w:val="single"/>
            <w:lang w:eastAsia="ja-JP"/>
          </w:rPr>
          <w:delText xml:space="preserve"> and </w:delText>
        </w:r>
      </w:del>
      <w:del w:id="378" w:author="Miller,  Dr. Harvey J." w:date="2019-10-09T15:47:00Z">
        <w:r w:rsidDel="00880852">
          <w:rPr>
            <w:rFonts w:ascii="Times New Roman" w:eastAsia="Yu Mincho" w:hAnsi="Times New Roman" w:cs="Times New Roman"/>
            <w:sz w:val="24"/>
            <w:szCs w:val="24"/>
            <w:u w:val="single"/>
            <w:lang w:eastAsia="ja-JP"/>
          </w:rPr>
          <w:delText>real-time m</w:delText>
        </w:r>
      </w:del>
      <w:ins w:id="379" w:author="Miller,  Dr. Harvey J." w:date="2019-10-09T15:47:00Z">
        <w:r w:rsidR="00880852">
          <w:rPr>
            <w:rFonts w:ascii="Times New Roman" w:eastAsia="Yu Mincho" w:hAnsi="Times New Roman" w:cs="Times New Roman"/>
            <w:sz w:val="24"/>
            <w:szCs w:val="24"/>
            <w:u w:val="single"/>
            <w:lang w:eastAsia="ja-JP"/>
          </w:rPr>
          <w:t>desynchronization</w:t>
        </w:r>
      </w:ins>
      <w:ins w:id="380" w:author="Miller,  Dr. Harvey J." w:date="2019-10-09T15:49:00Z">
        <w:r w:rsidR="00880852">
          <w:rPr>
            <w:rFonts w:ascii="Times New Roman" w:eastAsia="Yu Mincho" w:hAnsi="Times New Roman" w:cs="Times New Roman"/>
            <w:sz w:val="24"/>
            <w:szCs w:val="24"/>
            <w:u w:val="single"/>
            <w:lang w:eastAsia="ja-JP"/>
          </w:rPr>
          <w:t xml:space="preserve"> and time penalties</w:t>
        </w:r>
      </w:ins>
      <w:del w:id="381" w:author="Miller,  Dr. Harvey J." w:date="2019-10-09T15:47:00Z">
        <w:r w:rsidDel="00880852">
          <w:rPr>
            <w:rFonts w:ascii="Times New Roman" w:eastAsia="Yu Mincho" w:hAnsi="Times New Roman" w:cs="Times New Roman"/>
            <w:sz w:val="24"/>
            <w:szCs w:val="24"/>
            <w:u w:val="single"/>
            <w:lang w:eastAsia="ja-JP"/>
          </w:rPr>
          <w:delText>easures</w:delText>
        </w:r>
      </w:del>
      <w:r w:rsidR="00491109">
        <w:rPr>
          <w:rFonts w:ascii="Times New Roman" w:eastAsia="Yu Mincho" w:hAnsi="Times New Roman" w:cs="Times New Roman"/>
          <w:sz w:val="24"/>
          <w:szCs w:val="24"/>
          <w:u w:val="single"/>
          <w:lang w:eastAsia="ja-JP"/>
        </w:rPr>
        <w:t xml:space="preserve"> </w:t>
      </w:r>
    </w:p>
    <w:p w14:paraId="0858D558" w14:textId="7B11F2CE" w:rsidR="00880852" w:rsidRDefault="00880852" w:rsidP="00AC57AE">
      <w:pPr>
        <w:spacing w:line="240" w:lineRule="auto"/>
        <w:jc w:val="both"/>
        <w:rPr>
          <w:ins w:id="382" w:author="Miller,  Dr. Harvey J." w:date="2019-10-09T15:44:00Z"/>
          <w:rFonts w:ascii="Times New Roman" w:eastAsia="Yu Mincho" w:hAnsi="Times New Roman" w:cs="Times New Roman"/>
          <w:sz w:val="24"/>
          <w:szCs w:val="24"/>
          <w:lang w:eastAsia="ja-JP"/>
        </w:rPr>
      </w:pPr>
      <w:ins w:id="383" w:author="Miller,  Dr. Harvey J." w:date="2019-10-09T15:49:00Z">
        <w:r w:rsidRPr="00880852">
          <w:rPr>
            <w:rFonts w:ascii="Times New Roman" w:eastAsia="Yu Mincho" w:hAnsi="Times New Roman" w:cs="Times New Roman"/>
            <w:b/>
            <w:bCs/>
            <w:sz w:val="24"/>
            <w:szCs w:val="24"/>
            <w:lang w:eastAsia="ja-JP"/>
            <w:rPrChange w:id="384" w:author="Miller,  Dr. Harvey J." w:date="2019-10-09T15:49:00Z">
              <w:rPr>
                <w:rFonts w:ascii="Times New Roman" w:eastAsia="Yu Mincho" w:hAnsi="Times New Roman" w:cs="Times New Roman"/>
                <w:bCs/>
                <w:sz w:val="24"/>
                <w:szCs w:val="24"/>
                <w:lang w:eastAsia="ja-JP"/>
              </w:rPr>
            </w:rPrChange>
          </w:rPr>
          <w:t>S</w:t>
        </w:r>
        <w:r w:rsidRPr="00880852">
          <w:rPr>
            <w:rFonts w:ascii="Times New Roman" w:eastAsia="Yu Mincho" w:hAnsi="Times New Roman" w:cs="Times New Roman"/>
            <w:b/>
            <w:bCs/>
            <w:sz w:val="24"/>
            <w:szCs w:val="24"/>
            <w:lang w:eastAsia="ja-JP"/>
            <w:rPrChange w:id="385" w:author="Miller,  Dr. Harvey J." w:date="2019-10-09T15:49:00Z">
              <w:rPr>
                <w:rFonts w:ascii="Times New Roman" w:eastAsia="Yu Mincho" w:hAnsi="Times New Roman" w:cs="Times New Roman"/>
                <w:b/>
                <w:bCs/>
                <w:sz w:val="24"/>
                <w:szCs w:val="24"/>
                <w:u w:val="single"/>
                <w:lang w:eastAsia="ja-JP"/>
              </w:rPr>
            </w:rPrChange>
          </w:rPr>
          <w:t>ynchronization</w:t>
        </w:r>
        <w:r w:rsidRPr="00880852" w:rsidDel="00880852">
          <w:rPr>
            <w:rFonts w:ascii="Times New Roman" w:eastAsia="Yu Mincho" w:hAnsi="Times New Roman" w:cs="Times New Roman"/>
            <w:b/>
            <w:bCs/>
            <w:sz w:val="24"/>
            <w:szCs w:val="24"/>
            <w:lang w:eastAsia="ja-JP"/>
          </w:rPr>
          <w:t xml:space="preserve"> </w:t>
        </w:r>
        <w:r>
          <w:rPr>
            <w:rFonts w:ascii="Times New Roman" w:eastAsia="Yu Mincho" w:hAnsi="Times New Roman" w:cs="Times New Roman"/>
            <w:b/>
            <w:bCs/>
            <w:sz w:val="24"/>
            <w:szCs w:val="24"/>
            <w:lang w:eastAsia="ja-JP"/>
          </w:rPr>
          <w:t xml:space="preserve">and </w:t>
        </w:r>
        <w:r w:rsidRPr="00880852">
          <w:rPr>
            <w:rFonts w:ascii="Times New Roman" w:eastAsia="Yu Mincho" w:hAnsi="Times New Roman" w:cs="Times New Roman"/>
            <w:b/>
            <w:bCs/>
            <w:sz w:val="24"/>
            <w:szCs w:val="24"/>
            <w:lang w:eastAsia="ja-JP"/>
          </w:rPr>
          <w:t>desynchronization</w:t>
        </w:r>
        <w:r>
          <w:rPr>
            <w:rFonts w:ascii="Times New Roman" w:eastAsia="Yu Mincho" w:hAnsi="Times New Roman" w:cs="Times New Roman"/>
            <w:b/>
            <w:bCs/>
            <w:sz w:val="24"/>
            <w:szCs w:val="24"/>
            <w:lang w:eastAsia="ja-JP"/>
          </w:rPr>
          <w:t xml:space="preserve">.  </w:t>
        </w:r>
      </w:ins>
      <w:del w:id="386" w:author="Miller,  Dr. Harvey J." w:date="2019-10-09T15:47:00Z">
        <w:r w:rsidR="008570B5" w:rsidRPr="008570B5" w:rsidDel="00880852">
          <w:rPr>
            <w:rFonts w:ascii="Times New Roman" w:eastAsia="Yu Mincho" w:hAnsi="Times New Roman" w:cs="Times New Roman"/>
            <w:b/>
            <w:bCs/>
            <w:sz w:val="24"/>
            <w:szCs w:val="24"/>
            <w:lang w:eastAsia="ja-JP"/>
          </w:rPr>
          <w:delText>Synchronization.</w:delText>
        </w:r>
        <w:r w:rsidR="008570B5" w:rsidDel="00880852">
          <w:rPr>
            <w:rFonts w:ascii="Times New Roman" w:eastAsia="Yu Mincho" w:hAnsi="Times New Roman" w:cs="Times New Roman"/>
            <w:sz w:val="24"/>
            <w:szCs w:val="24"/>
            <w:lang w:eastAsia="ja-JP"/>
          </w:rPr>
          <w:delText xml:space="preserve"> </w:delText>
        </w:r>
      </w:del>
      <w:ins w:id="387" w:author="Miller,  Dr. Harvey J." w:date="2019-10-09T15:43:00Z">
        <w:r w:rsidRPr="00880852">
          <w:rPr>
            <w:rFonts w:ascii="Times New Roman" w:eastAsia="Yu Mincho" w:hAnsi="Times New Roman" w:cs="Times New Roman"/>
            <w:sz w:val="24"/>
            <w:szCs w:val="24"/>
            <w:lang w:eastAsia="ja-JP"/>
          </w:rPr>
          <w:t xml:space="preserve">We further conceptualize transfers as a process of synchronization among: </w:t>
        </w:r>
        <w:proofErr w:type="spellStart"/>
        <w:r w:rsidRPr="00880852">
          <w:rPr>
            <w:rFonts w:ascii="Times New Roman" w:eastAsia="Yu Mincho" w:hAnsi="Times New Roman" w:cs="Times New Roman"/>
            <w:sz w:val="24"/>
            <w:szCs w:val="24"/>
            <w:lang w:eastAsia="ja-JP"/>
          </w:rPr>
          <w:t>i</w:t>
        </w:r>
        <w:proofErr w:type="spellEnd"/>
        <w:r w:rsidRPr="00880852">
          <w:rPr>
            <w:rFonts w:ascii="Times New Roman" w:eastAsia="Yu Mincho" w:hAnsi="Times New Roman" w:cs="Times New Roman"/>
            <w:sz w:val="24"/>
            <w:szCs w:val="24"/>
            <w:lang w:eastAsia="ja-JP"/>
          </w:rPr>
          <w:t xml:space="preserve">) the generating trip brings passengers to the generating stop; </w:t>
        </w:r>
        <w:r w:rsidRPr="00880852">
          <w:rPr>
            <w:rFonts w:ascii="Times New Roman" w:eastAsia="Yu Mincho" w:hAnsi="Times New Roman" w:cs="Times New Roman"/>
            <w:sz w:val="24"/>
            <w:szCs w:val="24"/>
            <w:lang w:eastAsia="ja-JP"/>
          </w:rPr>
          <w:lastRenderedPageBreak/>
          <w:t xml:space="preserve">ii) transition of users to receiving stop; iii) the receiving trip picks up passengers at receiving stop. Transfers are not like normal transit trips in terms of passenger participation: passengers have no control of the performance of transfers during this process, since both actors </w:t>
        </w:r>
        <w:r>
          <w:rPr>
            <w:rFonts w:ascii="Times New Roman" w:eastAsia="Yu Mincho" w:hAnsi="Times New Roman" w:cs="Times New Roman"/>
            <w:sz w:val="24"/>
            <w:szCs w:val="24"/>
            <w:lang w:eastAsia="ja-JP"/>
          </w:rPr>
          <w:t>of the synchronization are transit vehicles</w:t>
        </w:r>
        <w:r w:rsidRPr="00880852">
          <w:rPr>
            <w:rFonts w:ascii="Times New Roman" w:eastAsia="Yu Mincho" w:hAnsi="Times New Roman" w:cs="Times New Roman"/>
            <w:sz w:val="24"/>
            <w:szCs w:val="24"/>
            <w:lang w:eastAsia="ja-JP"/>
          </w:rPr>
          <w:t xml:space="preserve">. </w:t>
        </w:r>
      </w:ins>
    </w:p>
    <w:p w14:paraId="346AD9C9" w14:textId="2A78E0AB" w:rsidR="00491109" w:rsidRDefault="00491109">
      <w:pPr>
        <w:spacing w:line="240" w:lineRule="auto"/>
        <w:ind w:firstLine="720"/>
        <w:jc w:val="both"/>
        <w:rPr>
          <w:ins w:id="388" w:author="Miller,  Dr. Harvey J." w:date="2019-10-09T15:45:00Z"/>
          <w:rFonts w:ascii="Times New Roman" w:hAnsi="Times New Roman" w:cs="Times New Roman"/>
          <w:sz w:val="24"/>
          <w:szCs w:val="24"/>
        </w:rPr>
        <w:pPrChange w:id="389" w:author="Miller,  Dr. Harvey J." w:date="2019-10-09T15:44:00Z">
          <w:pPr>
            <w:spacing w:line="240" w:lineRule="auto"/>
            <w:jc w:val="both"/>
          </w:pPr>
        </w:pPrChange>
      </w:pPr>
      <w:r>
        <w:rPr>
          <w:rFonts w:ascii="Times New Roman" w:eastAsia="Yu Mincho" w:hAnsi="Times New Roman" w:cs="Times New Roman"/>
          <w:sz w:val="24"/>
          <w:szCs w:val="24"/>
          <w:lang w:eastAsia="ja-JP"/>
        </w:rPr>
        <w:t xml:space="preserve">Due to </w:t>
      </w:r>
      <w:del w:id="390" w:author="Miller,  Dr. Harvey J." w:date="2019-10-09T15:44:00Z">
        <w:r w:rsidDel="00880852">
          <w:rPr>
            <w:rFonts w:ascii="Times New Roman" w:eastAsia="Yu Mincho" w:hAnsi="Times New Roman" w:cs="Times New Roman"/>
            <w:sz w:val="24"/>
            <w:szCs w:val="24"/>
            <w:lang w:eastAsia="ja-JP"/>
          </w:rPr>
          <w:delText xml:space="preserve">different </w:delText>
        </w:r>
      </w:del>
      <w:r>
        <w:rPr>
          <w:rFonts w:ascii="Times New Roman" w:eastAsia="Yu Mincho" w:hAnsi="Times New Roman" w:cs="Times New Roman"/>
          <w:sz w:val="24"/>
          <w:szCs w:val="24"/>
          <w:lang w:eastAsia="ja-JP"/>
        </w:rPr>
        <w:t xml:space="preserve">factors such as traffic congestion, weather, road construction and unforeseen events such as vehicle crashes, delay is inevitable in a </w:t>
      </w:r>
      <w:ins w:id="391" w:author="Miller,  Dr. Harvey J." w:date="2019-10-09T15:44:00Z">
        <w:r w:rsidR="00880852">
          <w:rPr>
            <w:rFonts w:ascii="Times New Roman" w:eastAsia="Yu Mincho" w:hAnsi="Times New Roman" w:cs="Times New Roman"/>
            <w:sz w:val="24"/>
            <w:szCs w:val="24"/>
            <w:lang w:eastAsia="ja-JP"/>
          </w:rPr>
          <w:t>public transit</w:t>
        </w:r>
      </w:ins>
      <w:del w:id="392" w:author="Miller,  Dr. Harvey J." w:date="2019-10-09T15:44:00Z">
        <w:r w:rsidDel="00880852">
          <w:rPr>
            <w:rFonts w:ascii="Times New Roman" w:eastAsia="Yu Mincho" w:hAnsi="Times New Roman" w:cs="Times New Roman"/>
            <w:sz w:val="24"/>
            <w:szCs w:val="24"/>
            <w:lang w:eastAsia="ja-JP"/>
          </w:rPr>
          <w:delText>PT</w:delText>
        </w:r>
      </w:del>
      <w:r>
        <w:rPr>
          <w:rFonts w:ascii="Times New Roman" w:eastAsia="Yu Mincho" w:hAnsi="Times New Roman" w:cs="Times New Roman"/>
          <w:sz w:val="24"/>
          <w:szCs w:val="24"/>
          <w:lang w:eastAsia="ja-JP"/>
        </w:rPr>
        <w:t xml:space="preserve"> system. Delay</w:t>
      </w:r>
      <w:r w:rsidR="000E31F0">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 xml:space="preserve">can result in inconsistent arrival and departure times hence the desynchronization of scheduled generating and receiving trip; </w:t>
      </w:r>
      <w:r w:rsidR="005B5EC7">
        <w:rPr>
          <w:rFonts w:ascii="Times New Roman" w:eastAsia="Yu Mincho" w:hAnsi="Times New Roman" w:cs="Times New Roman"/>
          <w:sz w:val="24"/>
          <w:szCs w:val="24"/>
          <w:lang w:eastAsia="ja-JP"/>
        </w:rPr>
        <w:fldChar w:fldCharType="begin"/>
      </w:r>
      <w:r w:rsidR="005B5EC7">
        <w:rPr>
          <w:rFonts w:ascii="Times New Roman" w:eastAsia="Yu Mincho" w:hAnsi="Times New Roman" w:cs="Times New Roman"/>
          <w:sz w:val="24"/>
          <w:szCs w:val="24"/>
          <w:lang w:eastAsia="ja-JP"/>
        </w:rPr>
        <w:instrText xml:space="preserve"> REF _Ref19284969 \h </w:instrText>
      </w:r>
      <w:r w:rsidR="005B5EC7">
        <w:rPr>
          <w:rFonts w:ascii="Times New Roman" w:eastAsia="Yu Mincho" w:hAnsi="Times New Roman" w:cs="Times New Roman"/>
          <w:sz w:val="24"/>
          <w:szCs w:val="24"/>
          <w:lang w:eastAsia="ja-JP"/>
        </w:rPr>
      </w:r>
      <w:r w:rsidR="005B5EC7">
        <w:rPr>
          <w:rFonts w:ascii="Times New Roman" w:eastAsia="Yu Mincho" w:hAnsi="Times New Roman" w:cs="Times New Roman"/>
          <w:sz w:val="24"/>
          <w:szCs w:val="24"/>
          <w:lang w:eastAsia="ja-JP"/>
        </w:rPr>
        <w:fldChar w:fldCharType="separate"/>
      </w:r>
      <w:r w:rsidR="005B5EC7">
        <w:rPr>
          <w:rFonts w:ascii="Times New Roman" w:eastAsia="Yu Mincho" w:hAnsi="Times New Roman" w:cs="Times New Roman"/>
          <w:sz w:val="24"/>
          <w:szCs w:val="24"/>
          <w:lang w:eastAsia="ja-JP"/>
        </w:rPr>
        <w:t xml:space="preserve">Figure </w:t>
      </w:r>
      <w:r w:rsidR="005B5EC7">
        <w:rPr>
          <w:rFonts w:ascii="Times New Roman" w:eastAsia="Yu Mincho" w:hAnsi="Times New Roman" w:cs="Times New Roman"/>
          <w:noProof/>
          <w:sz w:val="24"/>
          <w:szCs w:val="24"/>
          <w:lang w:eastAsia="ja-JP"/>
        </w:rPr>
        <w:t>2</w:t>
      </w:r>
      <w:r w:rsidR="005B5EC7">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provides an illustration. For each transfer, we can measure the time penalty when the receiving bus is leaving; this is the time point when the desynchronization happens. During the synchronizing process between the generating and receiving trip at the receiving stop, the actual transfer can differ from the schedule according to the relative temporal order of the two trips arrival/departure time.</w:t>
      </w:r>
      <w:r>
        <w:rPr>
          <w:rFonts w:ascii="Times New Roman" w:hAnsi="Times New Roman" w:cs="Times New Roman"/>
          <w:sz w:val="24"/>
          <w:szCs w:val="24"/>
        </w:rPr>
        <w:t xml:space="preserve"> </w:t>
      </w:r>
    </w:p>
    <w:p w14:paraId="5FF73740" w14:textId="77777777" w:rsidR="00880852" w:rsidRDefault="00880852" w:rsidP="00880852">
      <w:pPr>
        <w:spacing w:line="240" w:lineRule="auto"/>
        <w:jc w:val="center"/>
        <w:rPr>
          <w:moveTo w:id="393" w:author="Miller,  Dr. Harvey J." w:date="2019-10-09T15:45:00Z"/>
          <w:rFonts w:ascii="Times New Roman" w:hAnsi="Times New Roman" w:cs="Times New Roman"/>
          <w:sz w:val="24"/>
          <w:szCs w:val="24"/>
        </w:rPr>
      </w:pPr>
      <w:moveToRangeStart w:id="394" w:author="Miller,  Dr. Harvey J." w:date="2019-10-09T15:45:00Z" w:name="move21528341"/>
      <w:moveTo w:id="395" w:author="Miller,  Dr. Harvey J." w:date="2019-10-09T15:45:00Z">
        <w:r>
          <w:rPr>
            <w:rFonts w:ascii="Times New Roman" w:hAnsi="Times New Roman" w:cs="Times New Roman"/>
            <w:noProof/>
            <w:sz w:val="24"/>
            <w:szCs w:val="24"/>
          </w:rPr>
          <w:drawing>
            <wp:inline distT="0" distB="0" distL="0" distR="0" wp14:anchorId="2FC05CDA" wp14:editId="01B6E832">
              <wp:extent cx="5486400" cy="3257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257550"/>
                      </a:xfrm>
                      <a:prstGeom prst="rect">
                        <a:avLst/>
                      </a:prstGeom>
                      <a:noFill/>
                      <a:ln>
                        <a:noFill/>
                      </a:ln>
                    </pic:spPr>
                  </pic:pic>
                </a:graphicData>
              </a:graphic>
            </wp:inline>
          </w:drawing>
        </w:r>
      </w:moveTo>
    </w:p>
    <w:p w14:paraId="2A0F8079" w14:textId="77777777" w:rsidR="00880852" w:rsidRDefault="00880852" w:rsidP="00880852">
      <w:pPr>
        <w:spacing w:line="240" w:lineRule="auto"/>
        <w:jc w:val="center"/>
        <w:rPr>
          <w:moveTo w:id="396" w:author="Miller,  Dr. Harvey J." w:date="2019-10-09T15:45:00Z"/>
          <w:rFonts w:ascii="Times New Roman" w:hAnsi="Times New Roman" w:cs="Times New Roman"/>
          <w:sz w:val="24"/>
          <w:szCs w:val="24"/>
        </w:rPr>
      </w:pPr>
      <w:moveTo w:id="397" w:author="Miller,  Dr. Harvey J." w:date="2019-10-09T15:45:00Z">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Time-space diagram of a delayed two-stage transfer and the corresponding scheduled transfer</w:t>
        </w:r>
      </w:moveTo>
    </w:p>
    <w:moveToRangeEnd w:id="394"/>
    <w:p w14:paraId="7A4FBC49" w14:textId="77777777" w:rsidR="00880852" w:rsidRDefault="00880852">
      <w:pPr>
        <w:spacing w:line="240" w:lineRule="auto"/>
        <w:ind w:firstLine="720"/>
        <w:jc w:val="both"/>
        <w:rPr>
          <w:rFonts w:ascii="Times New Roman" w:hAnsi="Times New Roman" w:cs="Times New Roman"/>
          <w:sz w:val="24"/>
          <w:szCs w:val="24"/>
        </w:rPr>
        <w:pPrChange w:id="398" w:author="Miller,  Dr. Harvey J." w:date="2019-10-09T15:44:00Z">
          <w:pPr>
            <w:spacing w:line="240" w:lineRule="auto"/>
            <w:jc w:val="both"/>
          </w:pPr>
        </w:pPrChange>
      </w:pPr>
    </w:p>
    <w:p w14:paraId="0231D4AE" w14:textId="142A2E3B"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Due to the desynchronization, the actual receiving bus can be different from the scheduled receiving bus. The schedule of all buses running on the same route can be conceptualized as an array of trips (a </w:t>
      </w:r>
      <w:r>
        <w:rPr>
          <w:rFonts w:ascii="Times New Roman" w:eastAsia="Yu Mincho" w:hAnsi="Times New Roman" w:cs="Times New Roman"/>
          <w:i/>
          <w:sz w:val="24"/>
          <w:szCs w:val="24"/>
          <w:lang w:eastAsia="ja-JP"/>
        </w:rPr>
        <w:t>trip sequence array</w:t>
      </w:r>
      <w:r>
        <w:rPr>
          <w:rFonts w:ascii="Times New Roman" w:eastAsia="Yu Mincho" w:hAnsi="Times New Roman" w:cs="Times New Roman"/>
          <w:sz w:val="24"/>
          <w:szCs w:val="24"/>
          <w:lang w:eastAsia="ja-JP"/>
        </w:rPr>
        <w:t xml:space="preserve">). </w:t>
      </w:r>
      <w:ins w:id="399" w:author="Miller,  Dr. Harvey J." w:date="2019-10-09T15:45:00Z">
        <w:r w:rsidR="00880852">
          <w:rPr>
            <w:rFonts w:ascii="Times New Roman" w:eastAsia="Yu Mincho" w:hAnsi="Times New Roman" w:cs="Times New Roman"/>
            <w:sz w:val="24"/>
            <w:szCs w:val="24"/>
            <w:lang w:eastAsia="ja-JP"/>
          </w:rPr>
          <w:t>We assume t</w:t>
        </w:r>
      </w:ins>
      <w:del w:id="400" w:author="Miller,  Dr. Harvey J." w:date="2019-10-09T15:45:00Z">
        <w:r w:rsidDel="00880852">
          <w:rPr>
            <w:rFonts w:ascii="Times New Roman" w:eastAsia="Yu Mincho" w:hAnsi="Times New Roman" w:cs="Times New Roman"/>
            <w:sz w:val="24"/>
            <w:szCs w:val="24"/>
            <w:lang w:eastAsia="ja-JP"/>
          </w:rPr>
          <w:delText>T</w:delText>
        </w:r>
      </w:del>
      <w:r>
        <w:rPr>
          <w:rFonts w:ascii="Times New Roman" w:eastAsia="Yu Mincho" w:hAnsi="Times New Roman" w:cs="Times New Roman"/>
          <w:sz w:val="24"/>
          <w:szCs w:val="24"/>
          <w:lang w:eastAsia="ja-JP"/>
        </w:rPr>
        <w:t xml:space="preserve">he passenger will always take the first available bus. If the generating bus is sufficiently late, the passenger will miss the scheduled bus and need to take a later scheduled bus. Likewise, if the receiving buses are sufficiently late, the passenger can catch an earlier receiving bus in the trip sequence array. We developed an integer variable, </w:t>
      </w:r>
      <w:r>
        <w:rPr>
          <w:rFonts w:ascii="Times New Roman" w:eastAsia="Yu Mincho" w:hAnsi="Times New Roman" w:cs="Times New Roman"/>
          <w:i/>
          <w:sz w:val="24"/>
          <w:szCs w:val="24"/>
          <w:lang w:eastAsia="ja-JP"/>
        </w:rPr>
        <w:t xml:space="preserve">desynchronization degree </w:t>
      </w:r>
      <w:r>
        <w:rPr>
          <w:rFonts w:ascii="Times New Roman" w:eastAsia="Yu Mincho" w:hAnsi="Times New Roman" w:cs="Times New Roman"/>
          <w:sz w:val="24"/>
          <w:szCs w:val="24"/>
          <w:lang w:eastAsia="ja-JP"/>
        </w:rPr>
        <w:t>(DD), to measure a transfer’s desynchronization in the trip sequence array</w:t>
      </w:r>
      <w:ins w:id="401" w:author="Miller,  Dr. Harvey J." w:date="2019-10-09T15:45:00Z">
        <w:r w:rsidR="00880852">
          <w:rPr>
            <w:rFonts w:ascii="Times New Roman" w:eastAsia="Yu Mincho" w:hAnsi="Times New Roman" w:cs="Times New Roman"/>
            <w:sz w:val="24"/>
            <w:szCs w:val="24"/>
            <w:lang w:eastAsia="ja-JP"/>
          </w:rPr>
          <w:t>:</w:t>
        </w:r>
      </w:ins>
      <w:del w:id="402" w:author="Miller,  Dr. Harvey J." w:date="2019-10-09T15:45:00Z">
        <w:r w:rsidDel="00880852">
          <w:rPr>
            <w:rFonts w:ascii="Times New Roman" w:eastAsia="Yu Mincho" w:hAnsi="Times New Roman" w:cs="Times New Roman"/>
            <w:sz w:val="24"/>
            <w:szCs w:val="24"/>
            <w:lang w:eastAsia="ja-JP"/>
          </w:rPr>
          <w:delText>.</w:delText>
        </w:r>
      </w:del>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
        <w:gridCol w:w="7865"/>
        <w:gridCol w:w="496"/>
      </w:tblGrid>
      <w:tr w:rsidR="007F7D33" w:rsidRPr="007F7D33" w14:paraId="1CEFEA2F" w14:textId="77777777" w:rsidTr="00491109">
        <w:trPr>
          <w:trHeight w:val="820"/>
          <w:jc w:val="center"/>
        </w:trPr>
        <w:tc>
          <w:tcPr>
            <w:tcW w:w="258" w:type="pct"/>
          </w:tcPr>
          <w:p w14:paraId="4CB8D6D3" w14:textId="77777777" w:rsidR="00491109" w:rsidRDefault="00491109">
            <w:pPr>
              <w:spacing w:line="240" w:lineRule="auto"/>
              <w:jc w:val="both"/>
              <w:rPr>
                <w:rFonts w:ascii="Times New Roman" w:eastAsia="Yu Mincho" w:hAnsi="Times New Roman" w:cs="Times New Roman"/>
                <w:sz w:val="24"/>
                <w:szCs w:val="24"/>
                <w:lang w:eastAsia="ja-JP"/>
              </w:rPr>
            </w:pPr>
          </w:p>
        </w:tc>
        <w:tc>
          <w:tcPr>
            <w:tcW w:w="4462" w:type="pct"/>
            <w:hideMark/>
          </w:tcPr>
          <w:p w14:paraId="6A163EA9" w14:textId="18BFE02C" w:rsidR="00491109" w:rsidRDefault="00140FEB">
            <w:pPr>
              <w:spacing w:line="240" w:lineRule="auto"/>
              <w:ind w:firstLine="720"/>
              <w:jc w:val="both"/>
              <w:rPr>
                <w:rFonts w:ascii="Times New Roman" w:eastAsia="Yu Mincho" w:hAnsi="Times New Roman" w:cs="Times New Roman"/>
                <w:sz w:val="24"/>
                <w:szCs w:val="24"/>
              </w:rPr>
            </w:pPr>
            <m:oMathPara>
              <m:oMath>
                <m:eqArr>
                  <m:eqArrPr>
                    <m:maxDist m:val="1"/>
                    <m:ctrlPr>
                      <w:rPr>
                        <w:rFonts w:ascii="Cambria Math" w:hAnsi="Cambria Math" w:cs="Times New Roman"/>
                        <w:sz w:val="24"/>
                        <w:szCs w:val="24"/>
                      </w:rPr>
                    </m:ctrlPr>
                  </m:eqArrPr>
                  <m:e>
                    <m:r>
                      <w:rPr>
                        <w:rFonts w:ascii="Cambria Math" w:eastAsia="Yu Mincho" w:hAnsi="Cambria Math" w:cs="Times New Roman"/>
                        <w:sz w:val="24"/>
                        <w:szCs w:val="24"/>
                        <w:lang w:eastAsia="ja-JP"/>
                      </w:rPr>
                      <m:t>DD=</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0, </m:t>
                            </m:r>
                            <m:r>
                              <m:rPr>
                                <m:nor/>
                              </m:rPr>
                              <w:rPr>
                                <w:rFonts w:ascii="Cambria Math" w:hAnsi="Cambria Math" w:cs="Times New Roman"/>
                                <w:sz w:val="24"/>
                                <w:szCs w:val="24"/>
                              </w:rPr>
                              <m:t>if actual bus is scheduled bus</m:t>
                            </m:r>
                          </m:e>
                          <m:e>
                            <m:r>
                              <w:rPr>
                                <w:rFonts w:ascii="Cambria Math" w:eastAsia="Yu Mincho" w:hAnsi="Cambria Math" w:cs="Times New Roman"/>
                                <w:sz w:val="24"/>
                                <w:szCs w:val="24"/>
                                <w:lang w:eastAsia="ja-JP"/>
                              </w:rPr>
                              <m:t xml:space="preserve">n, </m:t>
                            </m:r>
                            <m:r>
                              <m:rPr>
                                <m:nor/>
                              </m:rPr>
                              <w:rPr>
                                <w:rFonts w:ascii="Cambria Math" w:eastAsia="Yu Mincho" w:hAnsi="Cambria Math" w:cs="Times New Roman"/>
                                <w:sz w:val="24"/>
                                <w:szCs w:val="24"/>
                                <w:lang w:eastAsia="ja-JP"/>
                              </w:rPr>
                              <m:t xml:space="preserve">if actual bus is </m:t>
                            </m:r>
                            <m:sSub>
                              <m:sSubPr>
                                <m:ctrlPr>
                                  <w:rPr>
                                    <w:rFonts w:ascii="Cambria Math" w:eastAsia="Yu Mincho" w:hAnsi="Cambria Math" w:cs="Times New Roman"/>
                                    <w:i/>
                                    <w:sz w:val="24"/>
                                    <w:szCs w:val="24"/>
                                    <w:lang w:eastAsia="ja-JP"/>
                                  </w:rPr>
                                </m:ctrlPr>
                              </m:sSubPr>
                              <m:e>
                                <m:r>
                                  <m:rPr>
                                    <m:nor/>
                                  </m:rPr>
                                  <w:rPr>
                                    <w:rFonts w:ascii="Cambria Math" w:eastAsia="Yu Mincho" w:hAnsi="Cambria Math" w:cs="Times New Roman"/>
                                    <w:sz w:val="24"/>
                                    <w:szCs w:val="24"/>
                                    <w:lang w:eastAsia="ja-JP"/>
                                  </w:rPr>
                                  <m:t>n</m:t>
                                </m:r>
                              </m:e>
                              <m:sub>
                                <m:r>
                                  <m:rPr>
                                    <m:nor/>
                                  </m:rPr>
                                  <w:rPr>
                                    <w:rFonts w:ascii="Cambria Math" w:eastAsia="Yu Mincho" w:hAnsi="Cambria Math" w:cs="Times New Roman"/>
                                    <w:sz w:val="24"/>
                                    <w:szCs w:val="24"/>
                                    <w:lang w:eastAsia="ja-JP"/>
                                  </w:rPr>
                                  <m:t>th</m:t>
                                </m:r>
                              </m:sub>
                            </m:sSub>
                            <m:r>
                              <m:rPr>
                                <m:nor/>
                              </m:rPr>
                              <w:rPr>
                                <w:rFonts w:ascii="Cambria Math" w:eastAsia="Yu Mincho" w:hAnsi="Cambria Math" w:cs="Times New Roman"/>
                                <w:sz w:val="24"/>
                                <w:szCs w:val="24"/>
                                <w:lang w:eastAsia="ja-JP"/>
                              </w:rPr>
                              <m:t xml:space="preserve"> after scheduled bus in the sequence array</m:t>
                            </m:r>
                          </m:e>
                          <m:e>
                            <m:r>
                              <w:rPr>
                                <w:rFonts w:ascii="Cambria Math" w:eastAsia="Yu Mincho" w:hAnsi="Cambria Math" w:cs="Times New Roman"/>
                                <w:sz w:val="24"/>
                                <w:szCs w:val="24"/>
                                <w:lang w:eastAsia="ja-JP"/>
                              </w:rPr>
                              <m:t>-n,</m:t>
                            </m:r>
                            <m:r>
                              <m:rPr>
                                <m:nor/>
                              </m:rPr>
                              <w:rPr>
                                <w:rFonts w:ascii="Cambria Math" w:eastAsia="Yu Mincho" w:hAnsi="Cambria Math" w:cs="Times New Roman"/>
                                <w:sz w:val="24"/>
                                <w:szCs w:val="24"/>
                                <w:lang w:eastAsia="ja-JP"/>
                              </w:rPr>
                              <m:t xml:space="preserve"> if actual bus is </m:t>
                            </m:r>
                            <m:sSub>
                              <m:sSubPr>
                                <m:ctrlPr>
                                  <w:rPr>
                                    <w:rFonts w:ascii="Cambria Math" w:eastAsia="Yu Mincho" w:hAnsi="Cambria Math" w:cs="Times New Roman"/>
                                    <w:i/>
                                    <w:sz w:val="24"/>
                                    <w:szCs w:val="24"/>
                                    <w:lang w:eastAsia="ja-JP"/>
                                  </w:rPr>
                                </m:ctrlPr>
                              </m:sSubPr>
                              <m:e>
                                <m:r>
                                  <m:rPr>
                                    <m:nor/>
                                  </m:rPr>
                                  <w:rPr>
                                    <w:rFonts w:ascii="Cambria Math" w:eastAsia="Yu Mincho" w:hAnsi="Cambria Math" w:cs="Times New Roman"/>
                                    <w:sz w:val="24"/>
                                    <w:szCs w:val="24"/>
                                    <w:lang w:eastAsia="ja-JP"/>
                                  </w:rPr>
                                  <m:t>n</m:t>
                                </m:r>
                              </m:e>
                              <m:sub>
                                <m:r>
                                  <m:rPr>
                                    <m:nor/>
                                  </m:rPr>
                                  <w:rPr>
                                    <w:rFonts w:ascii="Cambria Math" w:eastAsia="Yu Mincho" w:hAnsi="Cambria Math" w:cs="Times New Roman"/>
                                    <w:sz w:val="24"/>
                                    <w:szCs w:val="24"/>
                                    <w:lang w:eastAsia="ja-JP"/>
                                  </w:rPr>
                                  <m:t>th</m:t>
                                </m:r>
                              </m:sub>
                            </m:sSub>
                            <m:r>
                              <m:rPr>
                                <m:nor/>
                              </m:rPr>
                              <w:rPr>
                                <w:rFonts w:ascii="Cambria Math" w:eastAsia="Yu Mincho" w:hAnsi="Cambria Math" w:cs="Times New Roman"/>
                                <w:sz w:val="24"/>
                                <w:szCs w:val="24"/>
                                <w:lang w:eastAsia="ja-JP"/>
                              </w:rPr>
                              <m:t xml:space="preserve"> before scheduled bus in the sequence array</m:t>
                            </m:r>
                          </m:e>
                        </m:eqArr>
                      </m:e>
                    </m:d>
                    <m:r>
                      <w:rPr>
                        <w:rFonts w:ascii="Cambria Math" w:eastAsia="Yu Mincho" w:hAnsi="Cambria Math" w:cs="Times New Roman"/>
                        <w:sz w:val="24"/>
                        <w:szCs w:val="24"/>
                        <w:lang w:eastAsia="ja-JP"/>
                      </w:rPr>
                      <m:t>#</m:t>
                    </m:r>
                  </m:e>
                </m:eqArr>
              </m:oMath>
            </m:oMathPara>
          </w:p>
        </w:tc>
        <w:tc>
          <w:tcPr>
            <w:tcW w:w="280" w:type="pct"/>
            <w:vAlign w:val="center"/>
            <w:hideMark/>
          </w:tcPr>
          <w:p w14:paraId="726EBA59" w14:textId="250D3FB6" w:rsidR="00491109" w:rsidRPr="007F7D33" w:rsidRDefault="00491109" w:rsidP="00C130B1">
            <w:pPr>
              <w:pStyle w:val="Caption"/>
              <w:rPr>
                <w:rFonts w:ascii="Times New Roman" w:eastAsia="Yu Mincho" w:hAnsi="Times New Roman" w:cs="Times New Roman"/>
                <w:i w:val="0"/>
                <w:iCs w:val="0"/>
                <w:color w:val="auto"/>
                <w:sz w:val="24"/>
                <w:szCs w:val="24"/>
                <w:lang w:eastAsia="ja-JP"/>
              </w:rPr>
            </w:pPr>
            <w:r w:rsidRPr="007F7D33">
              <w:rPr>
                <w:rFonts w:ascii="Times New Roman" w:eastAsia="Yu Mincho" w:hAnsi="Times New Roman" w:cs="Times New Roman"/>
                <w:i w:val="0"/>
                <w:iCs w:val="0"/>
                <w:color w:val="auto"/>
                <w:sz w:val="24"/>
                <w:szCs w:val="24"/>
                <w:lang w:eastAsia="ja-JP"/>
              </w:rPr>
              <w:t>(</w:t>
            </w:r>
            <w:r w:rsidR="00C130B1" w:rsidRPr="007F7D33">
              <w:rPr>
                <w:rFonts w:ascii="Times New Roman" w:eastAsia="Yu Mincho" w:hAnsi="Times New Roman" w:cs="Times New Roman"/>
                <w:i w:val="0"/>
                <w:iCs w:val="0"/>
                <w:color w:val="auto"/>
                <w:sz w:val="24"/>
                <w:szCs w:val="24"/>
                <w:lang w:eastAsia="ja-JP"/>
              </w:rPr>
              <w:fldChar w:fldCharType="begin"/>
            </w:r>
            <w:r w:rsidR="00C130B1" w:rsidRPr="007F7D33">
              <w:rPr>
                <w:rFonts w:ascii="Times New Roman" w:eastAsia="Yu Mincho" w:hAnsi="Times New Roman" w:cs="Times New Roman"/>
                <w:i w:val="0"/>
                <w:iCs w:val="0"/>
                <w:color w:val="auto"/>
                <w:sz w:val="24"/>
                <w:szCs w:val="24"/>
                <w:lang w:eastAsia="ja-JP"/>
              </w:rPr>
              <w:instrText xml:space="preserve"> SEQ Equation \* ARABIC </w:instrText>
            </w:r>
            <w:r w:rsidR="00C130B1" w:rsidRPr="007F7D33">
              <w:rPr>
                <w:rFonts w:ascii="Times New Roman" w:eastAsia="Yu Mincho" w:hAnsi="Times New Roman" w:cs="Times New Roman"/>
                <w:i w:val="0"/>
                <w:iCs w:val="0"/>
                <w:color w:val="auto"/>
                <w:sz w:val="24"/>
                <w:szCs w:val="24"/>
                <w:lang w:eastAsia="ja-JP"/>
              </w:rPr>
              <w:fldChar w:fldCharType="separate"/>
            </w:r>
            <w:r w:rsidR="00C130B1" w:rsidRPr="007F7D33">
              <w:rPr>
                <w:rFonts w:ascii="Times New Roman" w:eastAsia="Yu Mincho" w:hAnsi="Times New Roman" w:cs="Times New Roman"/>
                <w:i w:val="0"/>
                <w:iCs w:val="0"/>
                <w:noProof/>
                <w:color w:val="auto"/>
                <w:sz w:val="24"/>
                <w:szCs w:val="24"/>
                <w:lang w:eastAsia="ja-JP"/>
              </w:rPr>
              <w:t>1</w:t>
            </w:r>
            <w:r w:rsidR="00C130B1" w:rsidRPr="007F7D33">
              <w:rPr>
                <w:rFonts w:ascii="Times New Roman" w:eastAsia="Yu Mincho" w:hAnsi="Times New Roman" w:cs="Times New Roman"/>
                <w:i w:val="0"/>
                <w:iCs w:val="0"/>
                <w:color w:val="auto"/>
                <w:sz w:val="24"/>
                <w:szCs w:val="24"/>
                <w:lang w:eastAsia="ja-JP"/>
              </w:rPr>
              <w:fldChar w:fldCharType="end"/>
            </w:r>
            <w:r w:rsidRPr="007F7D33">
              <w:rPr>
                <w:rFonts w:ascii="Times New Roman" w:eastAsia="Yu Mincho" w:hAnsi="Times New Roman" w:cs="Times New Roman"/>
                <w:i w:val="0"/>
                <w:iCs w:val="0"/>
                <w:color w:val="auto"/>
                <w:sz w:val="24"/>
                <w:szCs w:val="24"/>
                <w:lang w:eastAsia="ja-JP"/>
              </w:rPr>
              <w:t>)</w:t>
            </w:r>
          </w:p>
        </w:tc>
      </w:tr>
    </w:tbl>
    <w:p w14:paraId="52263EE8"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p>
    <w:p w14:paraId="20481CA1" w14:textId="7E8542C9" w:rsidR="00491109" w:rsidDel="00880852" w:rsidRDefault="00491109" w:rsidP="00491109">
      <w:pPr>
        <w:spacing w:line="240" w:lineRule="auto"/>
        <w:ind w:firstLine="720"/>
        <w:jc w:val="both"/>
        <w:rPr>
          <w:moveFrom w:id="403" w:author="Miller,  Dr. Harvey J." w:date="2019-10-09T15:48:00Z"/>
          <w:rFonts w:ascii="Times New Roman" w:eastAsia="Yu Mincho" w:hAnsi="Times New Roman" w:cs="Times New Roman"/>
          <w:sz w:val="24"/>
          <w:szCs w:val="24"/>
          <w:lang w:eastAsia="ja-JP"/>
        </w:rPr>
      </w:pPr>
      <w:moveFromRangeStart w:id="404" w:author="Miller,  Dr. Harvey J." w:date="2019-10-09T15:48:00Z" w:name="move21528526"/>
      <w:moveFrom w:id="405" w:author="Miller,  Dr. Harvey J." w:date="2019-10-09T15:48:00Z">
        <w:r w:rsidDel="00880852">
          <w:rPr>
            <w:rFonts w:ascii="Times New Roman" w:eastAsia="Yu Mincho" w:hAnsi="Times New Roman" w:cs="Times New Roman"/>
            <w:sz w:val="24"/>
            <w:szCs w:val="24"/>
            <w:lang w:eastAsia="ja-JP"/>
          </w:rPr>
          <w:t>We calculate two types of potential time penalties for each transfer. The first is total time penalty (TTP):</w:t>
        </w:r>
      </w:moveFrom>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rsidDel="00880852" w14:paraId="664E241B" w14:textId="7101520D" w:rsidTr="00491109">
        <w:trPr>
          <w:trHeight w:val="820"/>
          <w:jc w:val="center"/>
        </w:trPr>
        <w:tc>
          <w:tcPr>
            <w:tcW w:w="258" w:type="pct"/>
            <w:vAlign w:val="center"/>
          </w:tcPr>
          <w:p w14:paraId="097F17DF" w14:textId="59600AE9" w:rsidR="00491109" w:rsidDel="00880852" w:rsidRDefault="00491109">
            <w:pPr>
              <w:spacing w:line="240" w:lineRule="auto"/>
              <w:jc w:val="center"/>
              <w:rPr>
                <w:moveFrom w:id="406" w:author="Miller,  Dr. Harvey J." w:date="2019-10-09T15:48:00Z"/>
                <w:rFonts w:ascii="Times New Roman" w:eastAsia="Yu Mincho" w:hAnsi="Times New Roman" w:cs="Times New Roman"/>
                <w:sz w:val="24"/>
                <w:szCs w:val="24"/>
                <w:lang w:eastAsia="ja-JP"/>
              </w:rPr>
            </w:pPr>
          </w:p>
        </w:tc>
        <w:tc>
          <w:tcPr>
            <w:tcW w:w="4462" w:type="pct"/>
            <w:vAlign w:val="center"/>
            <w:hideMark/>
          </w:tcPr>
          <w:p w14:paraId="6BC36F25" w14:textId="31C64D1F" w:rsidR="00491109" w:rsidDel="00880852" w:rsidRDefault="00491109">
            <w:pPr>
              <w:spacing w:line="240" w:lineRule="auto"/>
              <w:ind w:firstLine="720"/>
              <w:jc w:val="both"/>
              <w:rPr>
                <w:moveFrom w:id="407" w:author="Miller,  Dr. Harvey J." w:date="2019-10-09T15:48:00Z"/>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TTP=</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m:oMathPara>
          </w:p>
        </w:tc>
        <w:tc>
          <w:tcPr>
            <w:tcW w:w="280" w:type="pct"/>
            <w:vAlign w:val="center"/>
            <w:hideMark/>
          </w:tcPr>
          <w:p w14:paraId="438BD3EE" w14:textId="42527939" w:rsidR="00491109" w:rsidRPr="007F7D33" w:rsidDel="00880852" w:rsidRDefault="00491109" w:rsidP="007F7D33">
            <w:pPr>
              <w:pStyle w:val="Caption"/>
              <w:rPr>
                <w:moveFrom w:id="408" w:author="Miller,  Dr. Harvey J." w:date="2019-10-09T15:48:00Z"/>
                <w:rFonts w:ascii="Times New Roman" w:eastAsia="Yu Mincho" w:hAnsi="Times New Roman" w:cs="Times New Roman"/>
                <w:i w:val="0"/>
                <w:iCs w:val="0"/>
                <w:color w:val="auto"/>
                <w:sz w:val="24"/>
                <w:szCs w:val="24"/>
                <w:lang w:eastAsia="ja-JP"/>
              </w:rPr>
            </w:pPr>
            <w:moveFrom w:id="409" w:author="Miller,  Dr. Harvey J." w:date="2019-10-09T15:48:00Z">
              <w:r w:rsidRPr="007F7D33" w:rsidDel="00880852">
                <w:rPr>
                  <w:rFonts w:ascii="Times New Roman" w:eastAsia="Yu Mincho" w:hAnsi="Times New Roman" w:cs="Times New Roman"/>
                  <w:i w:val="0"/>
                  <w:iCs w:val="0"/>
                  <w:color w:val="auto"/>
                  <w:sz w:val="24"/>
                  <w:szCs w:val="24"/>
                  <w:lang w:eastAsia="ja-JP"/>
                </w:rPr>
                <w:t>(</w:t>
              </w:r>
              <w:r w:rsidR="00EC1384" w:rsidRPr="007F7D33" w:rsidDel="00880852">
                <w:rPr>
                  <w:rFonts w:ascii="Times New Roman" w:eastAsia="Yu Mincho" w:hAnsi="Times New Roman" w:cs="Times New Roman"/>
                  <w:sz w:val="24"/>
                  <w:szCs w:val="24"/>
                  <w:lang w:eastAsia="ja-JP"/>
                </w:rPr>
                <w:fldChar w:fldCharType="begin"/>
              </w:r>
              <w:r w:rsidR="00EC1384" w:rsidRPr="007F7D33" w:rsidDel="00880852">
                <w:rPr>
                  <w:rFonts w:ascii="Times New Roman" w:eastAsia="Yu Mincho" w:hAnsi="Times New Roman" w:cs="Times New Roman"/>
                  <w:i w:val="0"/>
                  <w:iCs w:val="0"/>
                  <w:color w:val="auto"/>
                  <w:sz w:val="24"/>
                  <w:szCs w:val="24"/>
                  <w:lang w:eastAsia="ja-JP"/>
                </w:rPr>
                <w:instrText xml:space="preserve"> SEQ Equation \* ARABIC </w:instrText>
              </w:r>
              <w:r w:rsidR="00EC1384" w:rsidRPr="007F7D33" w:rsidDel="00880852">
                <w:rPr>
                  <w:rFonts w:ascii="Times New Roman" w:eastAsia="Yu Mincho" w:hAnsi="Times New Roman" w:cs="Times New Roman"/>
                  <w:sz w:val="24"/>
                  <w:szCs w:val="24"/>
                  <w:lang w:eastAsia="ja-JP"/>
                </w:rPr>
                <w:fldChar w:fldCharType="separate"/>
              </w:r>
              <w:r w:rsidR="00C130B1" w:rsidRPr="007F7D33" w:rsidDel="00880852">
                <w:rPr>
                  <w:rFonts w:ascii="Times New Roman" w:eastAsia="Yu Mincho" w:hAnsi="Times New Roman" w:cs="Times New Roman"/>
                  <w:i w:val="0"/>
                  <w:iCs w:val="0"/>
                  <w:color w:val="auto"/>
                  <w:sz w:val="24"/>
                  <w:szCs w:val="24"/>
                  <w:lang w:eastAsia="ja-JP"/>
                </w:rPr>
                <w:t>2</w:t>
              </w:r>
              <w:r w:rsidR="00EC1384" w:rsidRPr="007F7D33" w:rsidDel="00880852">
                <w:rPr>
                  <w:rFonts w:ascii="Times New Roman" w:eastAsia="Yu Mincho" w:hAnsi="Times New Roman" w:cs="Times New Roman"/>
                  <w:sz w:val="24"/>
                  <w:szCs w:val="24"/>
                  <w:lang w:eastAsia="ja-JP"/>
                </w:rPr>
                <w:fldChar w:fldCharType="end"/>
              </w:r>
              <w:r w:rsidRPr="007F7D33" w:rsidDel="00880852">
                <w:rPr>
                  <w:rFonts w:ascii="Times New Roman" w:eastAsia="Yu Mincho" w:hAnsi="Times New Roman" w:cs="Times New Roman"/>
                  <w:i w:val="0"/>
                  <w:iCs w:val="0"/>
                  <w:color w:val="auto"/>
                  <w:sz w:val="24"/>
                  <w:szCs w:val="24"/>
                  <w:lang w:eastAsia="ja-JP"/>
                </w:rPr>
                <w:t>)</w:t>
              </w:r>
            </w:moveFrom>
          </w:p>
        </w:tc>
      </w:tr>
    </w:tbl>
    <w:p w14:paraId="209C241F" w14:textId="276DA82C" w:rsidR="00320E90" w:rsidDel="00880852" w:rsidRDefault="005C247B" w:rsidP="00491109">
      <w:pPr>
        <w:spacing w:line="240" w:lineRule="auto"/>
        <w:jc w:val="both"/>
        <w:rPr>
          <w:moveFrom w:id="410" w:author="Miller,  Dr. Harvey J." w:date="2019-10-09T15:48:00Z"/>
          <w:rFonts w:ascii="Times New Roman" w:eastAsia="Yu Mincho" w:hAnsi="Times New Roman" w:cs="Times New Roman"/>
          <w:sz w:val="24"/>
          <w:szCs w:val="24"/>
          <w:lang w:eastAsia="ja-JP"/>
        </w:rPr>
      </w:pPr>
      <w:moveFrom w:id="411" w:author="Miller,  Dr. Harvey J." w:date="2019-10-09T15:48:00Z">
        <w:r w:rsidDel="00880852">
          <w:rPr>
            <w:rFonts w:ascii="Times New Roman" w:eastAsia="Yu Mincho" w:hAnsi="Times New Roman" w:cs="Times New Roman"/>
            <w:sz w:val="24"/>
            <w:szCs w:val="24"/>
            <w:lang w:eastAsia="ja-JP"/>
          </w:rPr>
          <w:t>w</w:t>
        </w:r>
        <w:r w:rsidR="00491109" w:rsidDel="00880852">
          <w:rPr>
            <w:rFonts w:ascii="Times New Roman" w:eastAsia="Yu Mincho" w:hAnsi="Times New Roman" w:cs="Times New Roman"/>
            <w:sz w:val="24"/>
            <w:szCs w:val="24"/>
            <w:lang w:eastAsia="ja-JP"/>
          </w:rPr>
          <w:t>here</w:t>
        </w:r>
        <w:r w:rsidDel="00880852">
          <w:rPr>
            <w:rFonts w:ascii="Times New Roman" w:eastAsia="Yu Mincho" w:hAnsi="Times New Roman" w:cs="Times New Roman"/>
            <w:sz w:val="24"/>
            <w:szCs w:val="24"/>
            <w:lang w:eastAsia="ja-JP"/>
          </w:rPr>
          <w:t>:</w:t>
        </w:r>
        <w:r w:rsidR="00491109" w:rsidDel="00880852">
          <w:rPr>
            <w:rFonts w:ascii="Times New Roman" w:eastAsia="Yu Mincho" w:hAnsi="Times New Roman" w:cs="Times New Roman"/>
            <w:sz w:val="24"/>
            <w:szCs w:val="24"/>
            <w:lang w:eastAsia="ja-JP"/>
          </w:rPr>
          <w:t xml:space="preserve">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oMath>
        <w:r w:rsidR="00491109" w:rsidDel="00880852">
          <w:rPr>
            <w:rFonts w:ascii="Times New Roman" w:eastAsia="Yu Mincho" w:hAnsi="Times New Roman" w:cs="Times New Roman"/>
            <w:sz w:val="24"/>
            <w:szCs w:val="24"/>
            <w:lang w:eastAsia="ja-JP"/>
          </w:rPr>
          <w:t xml:space="preserve"> is the actual departure time of actual receiving bus (DD = n),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w:r w:rsidR="00491109" w:rsidDel="00880852">
          <w:rPr>
            <w:rFonts w:ascii="Times New Roman" w:eastAsia="Yu Mincho" w:hAnsi="Times New Roman" w:cs="Times New Roman"/>
            <w:sz w:val="24"/>
            <w:szCs w:val="24"/>
            <w:lang w:eastAsia="ja-JP"/>
          </w:rPr>
          <w:t xml:space="preserve"> is the scheduled departure time of scheduled receiving bus (DD = 0). </w:t>
        </w:r>
      </w:moveFrom>
    </w:p>
    <w:moveFromRangeEnd w:id="404"/>
    <w:p w14:paraId="37160B7F" w14:textId="77777777" w:rsidR="008570B5" w:rsidRDefault="008570B5" w:rsidP="008570B5">
      <w:pPr>
        <w:spacing w:line="240" w:lineRule="auto"/>
        <w:jc w:val="both"/>
        <w:rPr>
          <w:rFonts w:ascii="Times New Roman" w:eastAsia="Yu Mincho" w:hAnsi="Times New Roman" w:cs="Times New Roman"/>
          <w:sz w:val="24"/>
          <w:szCs w:val="24"/>
          <w:lang w:eastAsia="ja-JP"/>
        </w:rPr>
      </w:pPr>
    </w:p>
    <w:p w14:paraId="34D96106" w14:textId="77777777" w:rsidR="00880852" w:rsidRDefault="00880852">
      <w:pPr>
        <w:spacing w:line="240" w:lineRule="auto"/>
        <w:jc w:val="both"/>
        <w:rPr>
          <w:moveTo w:id="412" w:author="Miller,  Dr. Harvey J." w:date="2019-10-09T15:48:00Z"/>
          <w:rFonts w:ascii="Times New Roman" w:eastAsia="Yu Mincho" w:hAnsi="Times New Roman" w:cs="Times New Roman"/>
          <w:sz w:val="24"/>
          <w:szCs w:val="24"/>
          <w:lang w:eastAsia="ja-JP"/>
        </w:rPr>
        <w:pPrChange w:id="413" w:author="Miller,  Dr. Harvey J." w:date="2019-10-09T15:48:00Z">
          <w:pPr>
            <w:spacing w:line="240" w:lineRule="auto"/>
            <w:ind w:firstLine="720"/>
            <w:jc w:val="both"/>
          </w:pPr>
        </w:pPrChange>
      </w:pPr>
      <w:ins w:id="414" w:author="Miller,  Dr. Harvey J." w:date="2019-10-09T15:48:00Z">
        <w:r>
          <w:rPr>
            <w:rFonts w:ascii="Times New Roman" w:eastAsia="Yu Mincho" w:hAnsi="Times New Roman" w:cs="Times New Roman"/>
            <w:b/>
            <w:bCs/>
            <w:sz w:val="24"/>
            <w:szCs w:val="24"/>
            <w:lang w:eastAsia="ja-JP"/>
          </w:rPr>
          <w:t>Transfer time penalties</w:t>
        </w:r>
      </w:ins>
      <w:del w:id="415" w:author="Miller,  Dr. Harvey J." w:date="2019-10-09T15:48:00Z">
        <w:r w:rsidR="008570B5" w:rsidRPr="008570B5" w:rsidDel="00880852">
          <w:rPr>
            <w:rFonts w:ascii="Times New Roman" w:eastAsia="Yu Mincho" w:hAnsi="Times New Roman" w:cs="Times New Roman"/>
            <w:b/>
            <w:bCs/>
            <w:sz w:val="24"/>
            <w:szCs w:val="24"/>
            <w:lang w:eastAsia="ja-JP"/>
          </w:rPr>
          <w:delText>Decomposi</w:delText>
        </w:r>
      </w:del>
      <w:del w:id="416" w:author="Miller,  Dr. Harvey J." w:date="2019-10-09T15:47:00Z">
        <w:r w:rsidR="008570B5" w:rsidRPr="008570B5" w:rsidDel="00880852">
          <w:rPr>
            <w:rFonts w:ascii="Times New Roman" w:eastAsia="Yu Mincho" w:hAnsi="Times New Roman" w:cs="Times New Roman"/>
            <w:b/>
            <w:bCs/>
            <w:sz w:val="24"/>
            <w:szCs w:val="24"/>
            <w:lang w:eastAsia="ja-JP"/>
          </w:rPr>
          <w:delText>tion</w:delText>
        </w:r>
      </w:del>
      <w:r w:rsidR="008570B5" w:rsidRPr="008570B5">
        <w:rPr>
          <w:rFonts w:ascii="Times New Roman" w:eastAsia="Yu Mincho" w:hAnsi="Times New Roman" w:cs="Times New Roman"/>
          <w:b/>
          <w:bCs/>
          <w:sz w:val="24"/>
          <w:szCs w:val="24"/>
          <w:lang w:eastAsia="ja-JP"/>
        </w:rPr>
        <w:t>.</w:t>
      </w:r>
      <w:r w:rsidR="008570B5">
        <w:rPr>
          <w:rFonts w:ascii="Times New Roman" w:eastAsia="Yu Mincho" w:hAnsi="Times New Roman" w:cs="Times New Roman"/>
          <w:sz w:val="24"/>
          <w:szCs w:val="24"/>
          <w:lang w:eastAsia="ja-JP"/>
        </w:rPr>
        <w:t xml:space="preserve"> </w:t>
      </w:r>
      <w:moveToRangeStart w:id="417" w:author="Miller,  Dr. Harvey J." w:date="2019-10-09T15:48:00Z" w:name="move21528526"/>
      <w:moveTo w:id="418" w:author="Miller,  Dr. Harvey J." w:date="2019-10-09T15:48:00Z">
        <w:r>
          <w:rPr>
            <w:rFonts w:ascii="Times New Roman" w:eastAsia="Yu Mincho" w:hAnsi="Times New Roman" w:cs="Times New Roman"/>
            <w:sz w:val="24"/>
            <w:szCs w:val="24"/>
            <w:lang w:eastAsia="ja-JP"/>
          </w:rPr>
          <w:t xml:space="preserve">We calculate two types of potential time penalties for each transfer. The first is </w:t>
        </w:r>
        <w:r w:rsidRPr="00880852">
          <w:rPr>
            <w:rFonts w:ascii="Times New Roman" w:eastAsia="Yu Mincho" w:hAnsi="Times New Roman" w:cs="Times New Roman"/>
            <w:i/>
            <w:sz w:val="24"/>
            <w:szCs w:val="24"/>
            <w:lang w:eastAsia="ja-JP"/>
            <w:rPrChange w:id="419" w:author="Miller,  Dr. Harvey J." w:date="2019-10-09T15:50:00Z">
              <w:rPr>
                <w:rFonts w:ascii="Times New Roman" w:eastAsia="Yu Mincho" w:hAnsi="Times New Roman" w:cs="Times New Roman"/>
                <w:sz w:val="24"/>
                <w:szCs w:val="24"/>
                <w:lang w:eastAsia="ja-JP"/>
              </w:rPr>
            </w:rPrChange>
          </w:rPr>
          <w:t xml:space="preserve">total time penalty </w:t>
        </w:r>
        <w:r>
          <w:rPr>
            <w:rFonts w:ascii="Times New Roman" w:eastAsia="Yu Mincho" w:hAnsi="Times New Roman" w:cs="Times New Roman"/>
            <w:sz w:val="24"/>
            <w:szCs w:val="24"/>
            <w:lang w:eastAsia="ja-JP"/>
          </w:rPr>
          <w:t>(TTP):</w:t>
        </w:r>
      </w:moveTo>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880852" w14:paraId="1FCE31D3" w14:textId="77777777" w:rsidTr="00140FEB">
        <w:trPr>
          <w:trHeight w:val="820"/>
          <w:jc w:val="center"/>
        </w:trPr>
        <w:tc>
          <w:tcPr>
            <w:tcW w:w="258" w:type="pct"/>
            <w:vAlign w:val="center"/>
          </w:tcPr>
          <w:p w14:paraId="126BF022" w14:textId="77777777" w:rsidR="00880852" w:rsidRDefault="00880852" w:rsidP="00140FEB">
            <w:pPr>
              <w:spacing w:line="240" w:lineRule="auto"/>
              <w:jc w:val="center"/>
              <w:rPr>
                <w:moveTo w:id="420" w:author="Miller,  Dr. Harvey J." w:date="2019-10-09T15:48:00Z"/>
                <w:rFonts w:ascii="Times New Roman" w:eastAsia="Yu Mincho" w:hAnsi="Times New Roman" w:cs="Times New Roman"/>
                <w:sz w:val="24"/>
                <w:szCs w:val="24"/>
                <w:lang w:eastAsia="ja-JP"/>
              </w:rPr>
            </w:pPr>
          </w:p>
        </w:tc>
        <w:tc>
          <w:tcPr>
            <w:tcW w:w="4462" w:type="pct"/>
            <w:vAlign w:val="center"/>
            <w:hideMark/>
          </w:tcPr>
          <w:p w14:paraId="51E810BB" w14:textId="77777777" w:rsidR="00880852" w:rsidRDefault="00880852" w:rsidP="00140FEB">
            <w:pPr>
              <w:spacing w:line="240" w:lineRule="auto"/>
              <w:ind w:firstLine="720"/>
              <w:jc w:val="both"/>
              <w:rPr>
                <w:moveTo w:id="421" w:author="Miller,  Dr. Harvey J." w:date="2019-10-09T15:48:00Z"/>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TTP=</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m:oMathPara>
          </w:p>
        </w:tc>
        <w:tc>
          <w:tcPr>
            <w:tcW w:w="280" w:type="pct"/>
            <w:vAlign w:val="center"/>
            <w:hideMark/>
          </w:tcPr>
          <w:p w14:paraId="4ED6C19B" w14:textId="77777777" w:rsidR="00880852" w:rsidRPr="007F7D33" w:rsidRDefault="00880852" w:rsidP="00140FEB">
            <w:pPr>
              <w:pStyle w:val="Caption"/>
              <w:rPr>
                <w:moveTo w:id="422" w:author="Miller,  Dr. Harvey J." w:date="2019-10-09T15:48:00Z"/>
                <w:rFonts w:ascii="Times New Roman" w:eastAsia="Yu Mincho" w:hAnsi="Times New Roman" w:cs="Times New Roman"/>
                <w:i w:val="0"/>
                <w:iCs w:val="0"/>
                <w:color w:val="auto"/>
                <w:sz w:val="24"/>
                <w:szCs w:val="24"/>
                <w:lang w:eastAsia="ja-JP"/>
              </w:rPr>
            </w:pPr>
            <w:moveTo w:id="423" w:author="Miller,  Dr. Harvey J." w:date="2019-10-09T15:48:00Z">
              <w:r w:rsidRPr="007F7D33">
                <w:rPr>
                  <w:rFonts w:ascii="Times New Roman" w:eastAsia="Yu Mincho" w:hAnsi="Times New Roman" w:cs="Times New Roman"/>
                  <w:i w:val="0"/>
                  <w:iCs w:val="0"/>
                  <w:color w:val="auto"/>
                  <w:sz w:val="24"/>
                  <w:szCs w:val="24"/>
                  <w:lang w:eastAsia="ja-JP"/>
                </w:rPr>
                <w:t>(</w:t>
              </w:r>
              <w:r w:rsidRPr="007F7D33">
                <w:rPr>
                  <w:rFonts w:ascii="Times New Roman" w:eastAsia="Yu Mincho" w:hAnsi="Times New Roman" w:cs="Times New Roman"/>
                  <w:i w:val="0"/>
                  <w:iCs w:val="0"/>
                  <w:color w:val="auto"/>
                  <w:sz w:val="24"/>
                  <w:szCs w:val="24"/>
                  <w:lang w:eastAsia="ja-JP"/>
                </w:rPr>
                <w:fldChar w:fldCharType="begin"/>
              </w:r>
              <w:r w:rsidRPr="007F7D33">
                <w:rPr>
                  <w:rFonts w:ascii="Times New Roman" w:eastAsia="Yu Mincho" w:hAnsi="Times New Roman" w:cs="Times New Roman"/>
                  <w:i w:val="0"/>
                  <w:iCs w:val="0"/>
                  <w:color w:val="auto"/>
                  <w:sz w:val="24"/>
                  <w:szCs w:val="24"/>
                  <w:lang w:eastAsia="ja-JP"/>
                </w:rPr>
                <w:instrText xml:space="preserve"> SEQ Equation \* ARABIC </w:instrText>
              </w:r>
              <w:r w:rsidRPr="007F7D33">
                <w:rPr>
                  <w:rFonts w:ascii="Times New Roman" w:eastAsia="Yu Mincho" w:hAnsi="Times New Roman" w:cs="Times New Roman"/>
                  <w:i w:val="0"/>
                  <w:iCs w:val="0"/>
                  <w:color w:val="auto"/>
                  <w:sz w:val="24"/>
                  <w:szCs w:val="24"/>
                  <w:lang w:eastAsia="ja-JP"/>
                </w:rPr>
                <w:fldChar w:fldCharType="separate"/>
              </w:r>
              <w:r w:rsidRPr="007F7D33">
                <w:rPr>
                  <w:rFonts w:ascii="Times New Roman" w:eastAsia="Yu Mincho" w:hAnsi="Times New Roman" w:cs="Times New Roman"/>
                  <w:i w:val="0"/>
                  <w:iCs w:val="0"/>
                  <w:color w:val="auto"/>
                  <w:sz w:val="24"/>
                  <w:szCs w:val="24"/>
                  <w:lang w:eastAsia="ja-JP"/>
                </w:rPr>
                <w:t>2</w:t>
              </w:r>
              <w:r w:rsidRPr="007F7D33">
                <w:rPr>
                  <w:rFonts w:ascii="Times New Roman" w:eastAsia="Yu Mincho" w:hAnsi="Times New Roman" w:cs="Times New Roman"/>
                  <w:i w:val="0"/>
                  <w:iCs w:val="0"/>
                  <w:color w:val="auto"/>
                  <w:sz w:val="24"/>
                  <w:szCs w:val="24"/>
                  <w:lang w:eastAsia="ja-JP"/>
                </w:rPr>
                <w:fldChar w:fldCharType="end"/>
              </w:r>
              <w:r w:rsidRPr="007F7D33">
                <w:rPr>
                  <w:rFonts w:ascii="Times New Roman" w:eastAsia="Yu Mincho" w:hAnsi="Times New Roman" w:cs="Times New Roman"/>
                  <w:i w:val="0"/>
                  <w:iCs w:val="0"/>
                  <w:color w:val="auto"/>
                  <w:sz w:val="24"/>
                  <w:szCs w:val="24"/>
                  <w:lang w:eastAsia="ja-JP"/>
                </w:rPr>
                <w:t>)</w:t>
              </w:r>
            </w:moveTo>
          </w:p>
        </w:tc>
      </w:tr>
    </w:tbl>
    <w:p w14:paraId="445A2F50" w14:textId="739AB32A" w:rsidR="00880852" w:rsidDel="00880852" w:rsidRDefault="00880852" w:rsidP="00880852">
      <w:pPr>
        <w:spacing w:line="240" w:lineRule="auto"/>
        <w:jc w:val="both"/>
        <w:rPr>
          <w:del w:id="424" w:author="Miller,  Dr. Harvey J." w:date="2019-10-09T15:48:00Z"/>
          <w:moveTo w:id="425" w:author="Miller,  Dr. Harvey J." w:date="2019-10-09T15:48:00Z"/>
          <w:rFonts w:ascii="Times New Roman" w:eastAsia="Yu Mincho" w:hAnsi="Times New Roman" w:cs="Times New Roman"/>
          <w:sz w:val="24"/>
          <w:szCs w:val="24"/>
          <w:lang w:eastAsia="ja-JP"/>
        </w:rPr>
      </w:pPr>
      <w:proofErr w:type="gramStart"/>
      <w:moveTo w:id="426" w:author="Miller,  Dr. Harvey J." w:date="2019-10-09T15:48:00Z">
        <w:r>
          <w:rPr>
            <w:rFonts w:ascii="Times New Roman" w:eastAsia="Yu Mincho" w:hAnsi="Times New Roman" w:cs="Times New Roman"/>
            <w:sz w:val="24"/>
            <w:szCs w:val="24"/>
            <w:lang w:eastAsia="ja-JP"/>
          </w:rPr>
          <w:t>where</w:t>
        </w:r>
        <w:proofErr w:type="gramEnd"/>
        <w:r>
          <w:rPr>
            <w:rFonts w:ascii="Times New Roman" w:eastAsia="Yu Mincho" w:hAnsi="Times New Roman" w:cs="Times New Roman"/>
            <w:sz w:val="24"/>
            <w:szCs w:val="24"/>
            <w:lang w:eastAsia="ja-JP"/>
          </w:rPr>
          <w:t xml:space="preserve">: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oMath>
        <w:r>
          <w:rPr>
            <w:rFonts w:ascii="Times New Roman" w:eastAsia="Yu Mincho" w:hAnsi="Times New Roman" w:cs="Times New Roman"/>
            <w:sz w:val="24"/>
            <w:szCs w:val="24"/>
            <w:lang w:eastAsia="ja-JP"/>
          </w:rPr>
          <w:t xml:space="preserve"> is the actual departure time of actual receiving bus (DD = n),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w:r>
          <w:rPr>
            <w:rFonts w:ascii="Times New Roman" w:eastAsia="Yu Mincho" w:hAnsi="Times New Roman" w:cs="Times New Roman"/>
            <w:sz w:val="24"/>
            <w:szCs w:val="24"/>
            <w:lang w:eastAsia="ja-JP"/>
          </w:rPr>
          <w:t xml:space="preserve"> is the scheduled departure time of scheduled receiving bus (DD = 0). </w:t>
        </w:r>
      </w:moveTo>
      <w:ins w:id="427" w:author="Miller,  Dr. Harvey J." w:date="2019-10-09T15:48:00Z">
        <w:r>
          <w:rPr>
            <w:rFonts w:ascii="Times New Roman" w:eastAsia="Yu Mincho" w:hAnsi="Times New Roman" w:cs="Times New Roman"/>
            <w:sz w:val="24"/>
            <w:szCs w:val="24"/>
            <w:lang w:eastAsia="ja-JP"/>
          </w:rPr>
          <w:t xml:space="preserve"> </w:t>
        </w:r>
      </w:ins>
    </w:p>
    <w:moveToRangeEnd w:id="417"/>
    <w:p w14:paraId="5FB51AD4" w14:textId="52D5EABA" w:rsidR="00320E90" w:rsidRDefault="00491109" w:rsidP="008570B5">
      <w:pPr>
        <w:spacing w:line="240" w:lineRule="auto"/>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TTP represents the total time loss compared to the schedule at the receiving stop. The value shows the </w:t>
      </w:r>
      <w:r w:rsidR="00320E90">
        <w:rPr>
          <w:rFonts w:ascii="Times New Roman" w:eastAsia="Yu Mincho" w:hAnsi="Times New Roman" w:cs="Times New Roman"/>
          <w:sz w:val="24"/>
          <w:szCs w:val="24"/>
          <w:lang w:eastAsia="ja-JP"/>
        </w:rPr>
        <w:t>synoptic</w:t>
      </w:r>
      <w:r>
        <w:rPr>
          <w:rFonts w:ascii="Times New Roman" w:eastAsia="Yu Mincho" w:hAnsi="Times New Roman" w:cs="Times New Roman"/>
          <w:sz w:val="24"/>
          <w:szCs w:val="24"/>
          <w:lang w:eastAsia="ja-JP"/>
        </w:rPr>
        <w:t xml:space="preserve"> delay when the receiving trip starts</w:t>
      </w:r>
      <w:r w:rsidR="00320E90">
        <w:rPr>
          <w:rFonts w:ascii="Times New Roman" w:eastAsia="Yu Mincho" w:hAnsi="Times New Roman" w:cs="Times New Roman"/>
          <w:sz w:val="24"/>
          <w:szCs w:val="24"/>
          <w:lang w:eastAsia="ja-JP"/>
        </w:rPr>
        <w:t>, which encompass both generating and receiving bus’s time loss</w:t>
      </w:r>
      <w:r>
        <w:rPr>
          <w:rFonts w:ascii="Times New Roman" w:eastAsia="Yu Mincho" w:hAnsi="Times New Roman" w:cs="Times New Roman"/>
          <w:sz w:val="24"/>
          <w:szCs w:val="24"/>
          <w:lang w:eastAsia="ja-JP"/>
        </w:rPr>
        <w:t xml:space="preserve">. </w:t>
      </w:r>
      <w:r w:rsidR="00320E90">
        <w:rPr>
          <w:rFonts w:ascii="Times New Roman" w:hAnsi="Times New Roman" w:cs="Times New Roman"/>
          <w:sz w:val="24"/>
          <w:szCs w:val="24"/>
        </w:rPr>
        <w:t>However, since the synchronization process is involved with two actors, it is a</w:t>
      </w:r>
      <w:r w:rsidR="003A25E3">
        <w:rPr>
          <w:rFonts w:ascii="Times New Roman" w:hAnsi="Times New Roman" w:cs="Times New Roman"/>
          <w:sz w:val="24"/>
          <w:szCs w:val="24"/>
        </w:rPr>
        <w:t>lso important to determine the corresponding time loss caused by each bus. For example, a large TTP could be because of the receiving bus’s large delay but the synchronization is not disturbed; on the other hand, a large TTP could be also because of the first bus’s delay, which results in desynchronization thus long waiting time.</w:t>
      </w:r>
    </w:p>
    <w:p w14:paraId="7977D8AB" w14:textId="36556CC8" w:rsidR="00C130B1" w:rsidRDefault="003A25E3" w:rsidP="00C130B1">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To quantify this two different types of delay, we decompose </w:t>
      </w:r>
      <w:r w:rsidR="00491109">
        <w:rPr>
          <w:rFonts w:ascii="Times New Roman" w:hAnsi="Times New Roman" w:cs="Times New Roman"/>
          <w:sz w:val="24"/>
          <w:szCs w:val="24"/>
        </w:rPr>
        <w:t>TTP as follows:</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14:paraId="5FDFA3CE" w14:textId="77777777" w:rsidTr="00491109">
        <w:trPr>
          <w:trHeight w:val="820"/>
          <w:jc w:val="center"/>
        </w:trPr>
        <w:tc>
          <w:tcPr>
            <w:tcW w:w="258" w:type="pct"/>
            <w:vAlign w:val="center"/>
          </w:tcPr>
          <w:p w14:paraId="776128A3"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559DCFBA" w14:textId="2DC586EF" w:rsidR="0036174A" w:rsidRPr="0036174A" w:rsidRDefault="00491109">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TTP=</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m:oMathPara>
          </w:p>
          <w:p w14:paraId="42042C0B" w14:textId="71149A72" w:rsidR="0036174A" w:rsidRPr="0036174A" w:rsidRDefault="0036174A">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e>
                </m:d>
              </m:oMath>
            </m:oMathPara>
          </w:p>
          <w:p w14:paraId="73C9DBC1" w14:textId="67DCDE3E" w:rsidR="0036174A" w:rsidRPr="0036174A" w:rsidRDefault="0036174A">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r>
                  <w:rPr>
                    <w:rFonts w:ascii="Cambria Math" w:hAnsi="Cambria Math" w:cs="Times New Roman"/>
                    <w:sz w:val="24"/>
                    <w:szCs w:val="24"/>
                    <w:lang w:eastAsia="ja-JP"/>
                  </w:rPr>
                  <m:t>=</m:t>
                </m:r>
                <m:sSub>
                  <m:sSubPr>
                    <m:ctrlPr>
                      <w:rPr>
                        <w:rFonts w:ascii="Cambria Math" w:eastAsia="Yu Mincho" w:hAnsi="Cambria Math" w:cs="Times New Roman"/>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e>
                </m:d>
              </m:oMath>
            </m:oMathPara>
          </w:p>
          <w:p w14:paraId="6560E023" w14:textId="236B00AB" w:rsidR="00491109" w:rsidRPr="0036174A" w:rsidRDefault="0036174A">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+ATP</m:t>
                </m:r>
              </m:oMath>
            </m:oMathPara>
          </w:p>
        </w:tc>
        <w:tc>
          <w:tcPr>
            <w:tcW w:w="280" w:type="pct"/>
            <w:vAlign w:val="center"/>
            <w:hideMark/>
          </w:tcPr>
          <w:p w14:paraId="50838059" w14:textId="34FE91AE" w:rsidR="00491109" w:rsidRDefault="00491109" w:rsidP="00C130B1">
            <w:pPr>
              <w:spacing w:line="240" w:lineRule="auto"/>
              <w:jc w:val="center"/>
              <w:rPr>
                <w:rFonts w:ascii="Times New Roman" w:eastAsia="Yu Mincho" w:hAnsi="Times New Roman" w:cs="Times New Roman"/>
                <w:sz w:val="24"/>
                <w:szCs w:val="24"/>
                <w:lang w:eastAsia="ja-JP"/>
              </w:rPr>
            </w:pPr>
            <w:bookmarkStart w:id="428" w:name="_Ref19453691"/>
            <w:bookmarkStart w:id="429" w:name="_Ref19453698"/>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130B1">
              <w:rPr>
                <w:rFonts w:ascii="Times New Roman" w:hAnsi="Times New Roman" w:cs="Times New Roman"/>
                <w:noProof/>
                <w:sz w:val="24"/>
                <w:szCs w:val="24"/>
              </w:rPr>
              <w:t>3</w:t>
            </w:r>
            <w:r w:rsidR="00C130B1">
              <w:rPr>
                <w:rFonts w:ascii="Times New Roman" w:hAnsi="Times New Roman" w:cs="Times New Roman"/>
                <w:sz w:val="24"/>
                <w:szCs w:val="24"/>
              </w:rPr>
              <w:fldChar w:fldCharType="end"/>
            </w:r>
            <w:bookmarkEnd w:id="428"/>
            <w:r>
              <w:rPr>
                <w:rFonts w:ascii="Times New Roman" w:eastAsia="Yu Mincho" w:hAnsi="Times New Roman" w:cs="Times New Roman"/>
                <w:sz w:val="24"/>
                <w:szCs w:val="24"/>
                <w:lang w:eastAsia="ja-JP"/>
              </w:rPr>
              <w:t>)</w:t>
            </w:r>
            <w:bookmarkEnd w:id="429"/>
          </w:p>
        </w:tc>
      </w:tr>
    </w:tbl>
    <w:p w14:paraId="06A5D7DA" w14:textId="77777777" w:rsidR="005C247B" w:rsidRDefault="005C247B" w:rsidP="00491109">
      <w:pPr>
        <w:spacing w:line="240" w:lineRule="auto"/>
        <w:jc w:val="both"/>
        <w:rPr>
          <w:rFonts w:ascii="Times New Roman" w:hAnsi="Times New Roman" w:cs="Times New Roman"/>
          <w:sz w:val="24"/>
          <w:szCs w:val="24"/>
        </w:rPr>
      </w:pPr>
      <w:proofErr w:type="gramStart"/>
      <w:r>
        <w:rPr>
          <w:rFonts w:ascii="Times New Roman" w:hAnsi="Times New Roman" w:cs="Times New Roman"/>
          <w:sz w:val="24"/>
          <w:szCs w:val="24"/>
        </w:rPr>
        <w:t>w</w:t>
      </w:r>
      <w:r w:rsidR="00491109">
        <w:rPr>
          <w:rFonts w:ascii="Times New Roman" w:hAnsi="Times New Roman" w:cs="Times New Roman"/>
          <w:sz w:val="24"/>
          <w:szCs w:val="24"/>
        </w:rPr>
        <w:t>here</w:t>
      </w:r>
      <w:proofErr w:type="gramEnd"/>
      <w:r w:rsidR="00D44295">
        <w:rPr>
          <w:rFonts w:ascii="Times New Roman" w:hAnsi="Times New Roman" w:cs="Times New Roman"/>
          <w:sz w:val="24"/>
          <w:szCs w:val="24"/>
        </w:rPr>
        <w:t>:</w:t>
      </w:r>
      <w:r w:rsidR="00491109">
        <w:rPr>
          <w:rFonts w:ascii="Times New Roman" w:hAnsi="Times New Roman" w:cs="Times New Roman"/>
          <w:sz w:val="24"/>
          <w:szCs w:val="24"/>
        </w:rPr>
        <w:t xml:space="preserve">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oMath>
      <w:r w:rsidR="00491109">
        <w:rPr>
          <w:rFonts w:ascii="Times New Roman" w:hAnsi="Times New Roman" w:cs="Times New Roman"/>
          <w:sz w:val="24"/>
          <w:szCs w:val="24"/>
          <w:lang w:eastAsia="ja-JP"/>
        </w:rPr>
        <w:t xml:space="preserve"> is the scheduled departure time of the actual receiving bus (</w:t>
      </w:r>
      <w:r w:rsidR="00491109">
        <w:rPr>
          <w:rFonts w:ascii="Times New Roman" w:eastAsia="Yu Mincho" w:hAnsi="Times New Roman" w:cs="Times New Roman"/>
          <w:sz w:val="24"/>
          <w:szCs w:val="24"/>
          <w:lang w:eastAsia="ja-JP"/>
        </w:rPr>
        <w:t>DD</w:t>
      </w:r>
      <w:r w:rsidR="00491109">
        <w:rPr>
          <w:rFonts w:ascii="Times New Roman" w:hAnsi="Times New Roman" w:cs="Times New Roman"/>
          <w:sz w:val="24"/>
          <w:szCs w:val="24"/>
          <w:lang w:eastAsia="ja-JP"/>
        </w:rPr>
        <w:t xml:space="preserve"> = n),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w:r w:rsidR="00491109">
        <w:rPr>
          <w:rFonts w:ascii="Times New Roman" w:hAnsi="Times New Roman" w:cs="Times New Roman"/>
          <w:sz w:val="24"/>
          <w:szCs w:val="24"/>
          <w:lang w:eastAsia="ja-JP"/>
        </w:rPr>
        <w:t xml:space="preserve"> is the scheduled departure time of the scheduled receiving bus (</w:t>
      </w:r>
      <w:r w:rsidR="00491109">
        <w:rPr>
          <w:rFonts w:ascii="Times New Roman" w:eastAsia="Yu Mincho" w:hAnsi="Times New Roman" w:cs="Times New Roman"/>
          <w:sz w:val="24"/>
          <w:szCs w:val="24"/>
          <w:lang w:eastAsia="ja-JP"/>
        </w:rPr>
        <w:t>DD</w:t>
      </w:r>
      <w:r w:rsidR="00491109">
        <w:rPr>
          <w:rFonts w:ascii="Times New Roman" w:hAnsi="Times New Roman" w:cs="Times New Roman"/>
          <w:sz w:val="24"/>
          <w:szCs w:val="24"/>
          <w:lang w:eastAsia="ja-JP"/>
        </w:rPr>
        <w:t xml:space="preserve"> = 0), </w:t>
      </w:r>
      <m:oMath>
        <m:sSub>
          <m:sSubPr>
            <m:ctrlPr>
              <w:rPr>
                <w:rFonts w:ascii="Cambria Math" w:eastAsia="Yu Mincho" w:hAnsi="Cambria Math" w:cs="Times New Roman"/>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sidR="00491109">
        <w:rPr>
          <w:rFonts w:ascii="Times New Roman" w:hAnsi="Times New Roman" w:cs="Times New Roman"/>
          <w:sz w:val="24"/>
          <w:szCs w:val="24"/>
          <w:lang w:eastAsia="ja-JP"/>
        </w:rPr>
        <w:t xml:space="preserve"> is the delay of the actual receiving bus at the receiving stop.</w:t>
      </w:r>
      <w:r w:rsidR="00491109">
        <w:rPr>
          <w:rFonts w:ascii="Times New Roman" w:hAnsi="Times New Roman" w:cs="Times New Roman"/>
          <w:sz w:val="24"/>
          <w:szCs w:val="24"/>
        </w:rPr>
        <w:t xml:space="preserve"> </w:t>
      </w:r>
    </w:p>
    <w:p w14:paraId="741114B1" w14:textId="75A470BA" w:rsidR="005C247B" w:rsidRDefault="00491109" w:rsidP="00C442D5">
      <w:pPr>
        <w:spacing w:line="240" w:lineRule="auto"/>
        <w:ind w:firstLine="720"/>
        <w:jc w:val="both"/>
        <w:rPr>
          <w:rFonts w:ascii="Times New Roman" w:eastAsia="Yu Mincho" w:hAnsi="Times New Roman" w:cs="Times New Roman"/>
          <w:sz w:val="24"/>
          <w:szCs w:val="24"/>
          <w:lang w:eastAsia="ja-JP"/>
        </w:rPr>
      </w:pPr>
      <w:r>
        <w:rPr>
          <w:rFonts w:ascii="Times New Roman" w:hAnsi="Times New Roman" w:cs="Times New Roman"/>
          <w:sz w:val="24"/>
          <w:szCs w:val="24"/>
        </w:rPr>
        <w:t>The second part of the decomposition</w:t>
      </w:r>
      <m:oMath>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e>
        </m:d>
      </m:oMath>
      <w:r>
        <w:rPr>
          <w:rFonts w:ascii="Times New Roman" w:hAnsi="Times New Roman" w:cs="Times New Roman"/>
          <w:sz w:val="24"/>
          <w:szCs w:val="24"/>
        </w:rPr>
        <w:t xml:space="preserve"> is defined as </w:t>
      </w:r>
      <w:r w:rsidRPr="00880852">
        <w:rPr>
          <w:rFonts w:ascii="Times New Roman" w:hAnsi="Times New Roman" w:cs="Times New Roman"/>
          <w:i/>
          <w:sz w:val="24"/>
          <w:szCs w:val="24"/>
          <w:rPrChange w:id="430" w:author="Miller,  Dr. Harvey J." w:date="2019-10-09T15:50:00Z">
            <w:rPr>
              <w:rFonts w:ascii="Times New Roman" w:hAnsi="Times New Roman" w:cs="Times New Roman"/>
              <w:sz w:val="24"/>
              <w:szCs w:val="24"/>
            </w:rPr>
          </w:rPrChange>
        </w:rPr>
        <w:t>additional time penalty</w:t>
      </w:r>
      <w:r>
        <w:rPr>
          <w:rFonts w:ascii="Times New Roman" w:hAnsi="Times New Roman" w:cs="Times New Roman"/>
          <w:sz w:val="24"/>
          <w:szCs w:val="24"/>
        </w:rPr>
        <w:t xml:space="preserve"> (ATP), which represents the time cost caused by the transfer desynchronization.</w:t>
      </w:r>
      <w:r>
        <w:rPr>
          <w:rFonts w:ascii="Times New Roman" w:eastAsia="Yu Mincho" w:hAnsi="Times New Roman" w:cs="Times New Roman"/>
          <w:sz w:val="24"/>
          <w:szCs w:val="24"/>
          <w:lang w:eastAsia="ja-JP"/>
        </w:rPr>
        <w:t xml:space="preserve"> </w:t>
      </w:r>
    </w:p>
    <w:p w14:paraId="3BB2A734" w14:textId="5A842A52"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The two parts of TTP’s decomposition, ATP </w:t>
      </w:r>
      <w:proofErr w:type="gramStart"/>
      <w:r>
        <w:rPr>
          <w:rFonts w:ascii="Times New Roman" w:eastAsia="Yu Mincho" w:hAnsi="Times New Roman" w:cs="Times New Roman"/>
          <w:sz w:val="24"/>
          <w:szCs w:val="24"/>
          <w:lang w:eastAsia="ja-JP"/>
        </w:rPr>
        <w:t xml:space="preserve">and </w:t>
      </w:r>
      <w:proofErr w:type="gramEnd"/>
      <m:oMath>
        <m:sSub>
          <m:sSubPr>
            <m:ctrlPr>
              <w:rPr>
                <w:rFonts w:ascii="Cambria Math" w:eastAsia="Yu Mincho" w:hAnsi="Cambria Math" w:cs="Times New Roman"/>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Pr>
          <w:rFonts w:ascii="Times New Roman" w:eastAsia="Yu Mincho" w:hAnsi="Times New Roman" w:cs="Times New Roman"/>
          <w:sz w:val="24"/>
          <w:szCs w:val="24"/>
          <w:lang w:eastAsia="ja-JP"/>
        </w:rPr>
        <w:t xml:space="preserve">, correspond to the time penalty caused by missing the scheduled bus and normal delay of the actual receiving bus. The value of </w:t>
      </w:r>
      <m:oMath>
        <m:r>
          <w:rPr>
            <w:rFonts w:ascii="Cambria Math" w:eastAsia="Yu Mincho" w:hAnsi="Cambria Math" w:cs="Times New Roman"/>
            <w:sz w:val="24"/>
            <w:szCs w:val="24"/>
            <w:lang w:eastAsia="ja-JP"/>
          </w:rPr>
          <m:t>ATP</m:t>
        </m:r>
      </m:oMath>
      <w:r>
        <w:rPr>
          <w:rFonts w:ascii="Times New Roman" w:eastAsia="Yu Mincho" w:hAnsi="Times New Roman" w:cs="Times New Roman"/>
          <w:sz w:val="24"/>
          <w:szCs w:val="24"/>
          <w:lang w:eastAsia="ja-JP"/>
        </w:rPr>
        <w:t xml:space="preserve"> depends on the passenger’s actual arrival time at receiving stop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g</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Arrival</m:t>
            </m:r>
          </m:sub>
          <m:sup>
            <m:r>
              <m:rPr>
                <m:sty m:val="p"/>
              </m:rPr>
              <w:rPr>
                <w:rFonts w:ascii="Cambria Math" w:eastAsia="Yu Mincho" w:hAnsi="Cambria Math" w:cs="Times New Roman"/>
                <w:sz w:val="24"/>
                <w:szCs w:val="24"/>
                <w:lang w:eastAsia="ja-JP"/>
              </w:rPr>
              <m:t>'</m:t>
            </m:r>
          </m:sup>
        </m:sSubSup>
      </m:oMath>
      <w:r>
        <w:rPr>
          <w:rFonts w:ascii="Times New Roman" w:eastAsia="Yu Mincho" w:hAnsi="Times New Roman" w:cs="Times New Roman"/>
          <w:sz w:val="24"/>
          <w:szCs w:val="24"/>
          <w:lang w:eastAsia="ja-JP"/>
        </w:rPr>
        <w:t xml:space="preserve"> and the receiving buses’ schedules. If the passenger’s actual arrival time is before the scheduled bus’s departure time (DD = 0), there will be no additional time penalty; if the actual arrival time is after the nth bus’s departure time (DD = n), which can be noted as </w:t>
      </w:r>
      <w:r w:rsidRPr="00695342">
        <w:rPr>
          <w:rFonts w:ascii="Times New Roman" w:eastAsia="Yu Mincho" w:hAnsi="Times New Roman" w:cs="Times New Roman"/>
          <w:i/>
          <w:iCs/>
          <w:sz w:val="24"/>
          <w:szCs w:val="24"/>
          <w:lang w:eastAsia="ja-JP"/>
        </w:rPr>
        <w:t>n</w:t>
      </w:r>
      <w:r w:rsidR="00695342">
        <w:rPr>
          <w:rFonts w:ascii="Times New Roman" w:eastAsia="Yu Mincho" w:hAnsi="Times New Roman" w:cs="Times New Roman"/>
          <w:sz w:val="24"/>
          <w:szCs w:val="24"/>
          <w:lang w:eastAsia="ja-JP"/>
        </w:rPr>
        <w:t>-</w:t>
      </w:r>
      <w:proofErr w:type="spellStart"/>
      <w:r w:rsidRPr="00880852">
        <w:rPr>
          <w:rFonts w:ascii="Times New Roman" w:eastAsia="Yu Mincho" w:hAnsi="Times New Roman" w:cs="Times New Roman"/>
          <w:i/>
          <w:sz w:val="24"/>
          <w:szCs w:val="24"/>
          <w:lang w:eastAsia="ja-JP"/>
          <w:rPrChange w:id="431" w:author="Miller,  Dr. Harvey J." w:date="2019-10-09T15:50:00Z">
            <w:rPr>
              <w:rFonts w:ascii="Times New Roman" w:eastAsia="Yu Mincho" w:hAnsi="Times New Roman" w:cs="Times New Roman"/>
              <w:sz w:val="24"/>
              <w:szCs w:val="24"/>
              <w:lang w:eastAsia="ja-JP"/>
            </w:rPr>
          </w:rPrChange>
        </w:rPr>
        <w:t>th</w:t>
      </w:r>
      <w:proofErr w:type="spellEnd"/>
      <w:r>
        <w:rPr>
          <w:rFonts w:ascii="Times New Roman" w:eastAsia="Yu Mincho" w:hAnsi="Times New Roman" w:cs="Times New Roman"/>
          <w:sz w:val="24"/>
          <w:szCs w:val="24"/>
          <w:lang w:eastAsia="ja-JP"/>
        </w:rPr>
        <w:t xml:space="preserve"> receiving bus, then there is an additional time penalty which is worth sum of </w:t>
      </w:r>
      <w:r>
        <w:rPr>
          <w:rFonts w:ascii="Times New Roman" w:eastAsia="Yu Mincho" w:hAnsi="Times New Roman" w:cs="Times New Roman"/>
          <w:i/>
          <w:sz w:val="24"/>
          <w:szCs w:val="24"/>
          <w:lang w:eastAsia="ja-JP"/>
        </w:rPr>
        <w:t>n</w:t>
      </w:r>
      <w:r>
        <w:rPr>
          <w:rFonts w:ascii="Times New Roman" w:eastAsia="Yu Mincho" w:hAnsi="Times New Roman" w:cs="Times New Roman"/>
          <w:sz w:val="24"/>
          <w:szCs w:val="24"/>
          <w:lang w:eastAsia="ja-JP"/>
        </w:rPr>
        <w:t xml:space="preserve"> receiving buses’ headways</w:t>
      </w:r>
      <w:r w:rsidR="004C5541">
        <w:rPr>
          <w:rFonts w:ascii="Times New Roman" w:eastAsia="Yu Mincho" w:hAnsi="Times New Roman" w:cs="Times New Roman"/>
          <w:sz w:val="24"/>
          <w:szCs w:val="24"/>
          <w:lang w:eastAsia="ja-JP"/>
        </w:rPr>
        <w:t>.</w:t>
      </w:r>
      <w:r w:rsidR="004F7277">
        <w:rPr>
          <w:rFonts w:ascii="Times New Roman" w:eastAsia="Yu Mincho" w:hAnsi="Times New Roman" w:cs="Times New Roman"/>
          <w:sz w:val="24"/>
          <w:szCs w:val="24"/>
          <w:lang w:eastAsia="ja-JP"/>
        </w:rPr>
        <w:t xml:space="preserve"> </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8048"/>
        <w:gridCol w:w="496"/>
      </w:tblGrid>
      <w:tr w:rsidR="00491109" w14:paraId="20546B07" w14:textId="77777777" w:rsidTr="005D716C">
        <w:trPr>
          <w:trHeight w:val="820"/>
          <w:jc w:val="center"/>
        </w:trPr>
        <w:tc>
          <w:tcPr>
            <w:tcW w:w="153" w:type="pct"/>
            <w:vAlign w:val="center"/>
          </w:tcPr>
          <w:p w14:paraId="4FC55A38"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565" w:type="pct"/>
            <w:vAlign w:val="center"/>
            <w:hideMark/>
          </w:tcPr>
          <w:p w14:paraId="6122F880" w14:textId="366C53C0" w:rsidR="00491109" w:rsidRPr="005D716C" w:rsidRDefault="00491109">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ATP=f</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i/>
                            <w:iCs/>
                            <w:sz w:val="24"/>
                            <w:szCs w:val="24"/>
                            <w:lang w:eastAsia="ja-JP"/>
                          </w:rPr>
                        </m:ctrlPr>
                      </m:sSubSupPr>
                      <m:e>
                        <m:r>
                          <w:rPr>
                            <w:rFonts w:ascii="Cambria Math" w:eastAsia="Yu Mincho" w:hAnsi="Cambria Math" w:cs="Times New Roman"/>
                            <w:sz w:val="24"/>
                            <w:szCs w:val="24"/>
                            <w:lang w:eastAsia="ja-JP"/>
                          </w:rPr>
                          <m:t> T</m:t>
                        </m:r>
                      </m:e>
                      <m:sub>
                        <m:r>
                          <w:rPr>
                            <w:rFonts w:ascii="Cambria Math" w:eastAsia="Yu Mincho" w:hAnsi="Cambria Math" w:cs="Times New Roman"/>
                            <w:sz w:val="24"/>
                            <w:szCs w:val="24"/>
                            <w:lang w:eastAsia="ja-JP"/>
                          </w:rPr>
                          <m:t>g Arrival</m:t>
                        </m:r>
                      </m:sub>
                      <m:sup>
                        <m:r>
                          <w:rPr>
                            <w:rFonts w:ascii="Cambria Math" w:eastAsia="Yu Mincho" w:hAnsi="Cambria Math" w:cs="Times New Roman"/>
                            <w:sz w:val="24"/>
                            <w:szCs w:val="24"/>
                            <w:lang w:eastAsia="ja-JP"/>
                          </w:rPr>
                          <m:t>'</m:t>
                        </m:r>
                      </m:sup>
                    </m:sSubSup>
                    <m:r>
                      <w:rPr>
                        <w:rFonts w:ascii="Cambria Math" w:eastAsia="Yu Mincho" w:hAnsi="Cambria Math" w:cs="Times New Roman"/>
                        <w:sz w:val="24"/>
                        <w:szCs w:val="24"/>
                        <w:lang w:eastAsia="ja-JP"/>
                      </w:rPr>
                      <m:t xml:space="preserve"> , </m:t>
                    </m:r>
                    <m:sSubSup>
                      <m:sSubSupPr>
                        <m:ctrlPr>
                          <w:rPr>
                            <w:rFonts w:ascii="Cambria Math" w:eastAsia="Yu Mincho" w:hAnsi="Cambria Math" w:cs="Times New Roman"/>
                            <w:sz w:val="24"/>
                            <w:szCs w:val="24"/>
                            <w:lang w:eastAsia="ja-JP"/>
                          </w:rPr>
                        </m:ctrlPr>
                      </m:sSubSup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M</m:t>
                            </m:r>
                          </m:sup>
                        </m:sSubSup>
                        <m:r>
                          <w:rPr>
                            <w:rFonts w:ascii="Cambria Math" w:hAnsi="Cambria Math" w:cs="Times New Roman"/>
                            <w:sz w:val="24"/>
                            <w:szCs w:val="24"/>
                          </w:rPr>
                          <m:t xml:space="preserve">,…,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e>
                </m:d>
              </m:oMath>
            </m:oMathPara>
          </w:p>
          <w:p w14:paraId="531320A9" w14:textId="5245F375" w:rsidR="005D716C" w:rsidRPr="005D716C" w:rsidRDefault="005D716C">
            <w:pPr>
              <w:spacing w:line="240" w:lineRule="auto"/>
              <w:ind w:firstLine="720"/>
              <w:jc w:val="both"/>
              <w:rPr>
                <w:rFonts w:ascii="Times New Roman" w:eastAsia="Yu Mincho" w:hAnsi="Times New Roman" w:cs="Times New Roman"/>
                <w:iCs/>
                <w:sz w:val="24"/>
                <w:szCs w:val="24"/>
                <w:lang w:eastAsia="ja-JP"/>
              </w:rPr>
            </w:pPr>
            <m:oMathPara>
              <m:oMathParaPr>
                <m:jc m:val="left"/>
              </m:oMathParaPr>
              <m:oMath>
                <m:r>
                  <w:rPr>
                    <w:rFonts w:ascii="Cambria Math" w:eastAsia="Yu Mincho" w:hAnsi="Cambria Math" w:cs="Times New Roman"/>
                    <w:lang w:eastAsia="ja-JP"/>
                  </w:rPr>
                  <m:t xml:space="preserve">           =</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T</m:t>
                    </m:r>
                  </m:e>
                  <m:sub>
                    <m:r>
                      <w:rPr>
                        <w:rFonts w:ascii="Cambria Math" w:eastAsia="Yu Mincho" w:hAnsi="Cambria Math" w:cs="Times New Roman"/>
                        <w:lang w:eastAsia="ja-JP"/>
                      </w:rPr>
                      <m:t>r Departure</m:t>
                    </m:r>
                  </m:sub>
                  <m:sup>
                    <m:r>
                      <w:rPr>
                        <w:rFonts w:ascii="Cambria Math" w:eastAsia="Yu Mincho" w:hAnsi="Cambria Math" w:cs="Times New Roman"/>
                        <w:lang w:eastAsia="ja-JP"/>
                      </w:rPr>
                      <m:t>n</m:t>
                    </m:r>
                  </m:sup>
                </m:sSubSup>
                <m:r>
                  <w:rPr>
                    <w:rFonts w:ascii="Cambria Math" w:eastAsia="Yu Mincho" w:hAnsi="Cambria Math" w:cs="Times New Roman"/>
                    <w:lang w:eastAsia="ja-JP"/>
                  </w:rPr>
                  <m:t>-</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T</m:t>
                    </m:r>
                  </m:e>
                  <m:sub>
                    <m:r>
                      <w:rPr>
                        <w:rFonts w:ascii="Cambria Math" w:eastAsia="Yu Mincho" w:hAnsi="Cambria Math" w:cs="Times New Roman"/>
                        <w:lang w:eastAsia="ja-JP"/>
                      </w:rPr>
                      <m:t>r Departure</m:t>
                    </m:r>
                  </m:sub>
                  <m:sup>
                    <m:r>
                      <w:rPr>
                        <w:rFonts w:ascii="Cambria Math" w:eastAsia="Yu Mincho" w:hAnsi="Cambria Math" w:cs="Times New Roman"/>
                        <w:lang w:eastAsia="ja-JP"/>
                      </w:rPr>
                      <m:t>0</m:t>
                    </m:r>
                  </m:sup>
                </m:sSubSup>
                <m:r>
                  <w:rPr>
                    <w:rFonts w:ascii="Cambria Math" w:eastAsia="Yu Mincho" w:hAnsi="Cambria Math" w:cs="Times New Roman"/>
                    <w:lang w:eastAsia="ja-JP"/>
                  </w:rPr>
                  <m:t>, </m:t>
                </m:r>
                <m:r>
                  <m:rPr>
                    <m:sty m:val="p"/>
                  </m:rPr>
                  <w:rPr>
                    <w:rFonts w:ascii="Cambria Math" w:eastAsia="Yu Mincho" w:hAnsi="Cambria Math" w:cs="Times New Roman"/>
                    <w:lang w:eastAsia="ja-JP"/>
                  </w:rPr>
                  <m:t>s.t.</m:t>
                </m:r>
                <m:r>
                  <w:rPr>
                    <w:rFonts w:ascii="Cambria Math" w:eastAsia="Yu Mincho" w:hAnsi="Cambria Math" w:cs="Times New Roman"/>
                    <w:lang w:eastAsia="ja-JP"/>
                  </w:rPr>
                  <m:t> </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m:t>
                    </m:r>
                    <m:sSup>
                      <m:sSupPr>
                        <m:ctrlPr>
                          <w:rPr>
                            <w:rFonts w:ascii="Cambria Math" w:eastAsia="Yu Mincho" w:hAnsi="Cambria Math" w:cs="Times New Roman"/>
                            <w:i/>
                            <w:lang w:eastAsia="ja-JP"/>
                          </w:rPr>
                        </m:ctrlPr>
                      </m:sSupPr>
                      <m:e>
                        <m:r>
                          <w:rPr>
                            <w:rFonts w:ascii="Cambria Math" w:eastAsia="Yu Mincho" w:hAnsi="Cambria Math" w:cs="Times New Roman"/>
                            <w:lang w:eastAsia="ja-JP"/>
                          </w:rPr>
                          <m:t>T</m:t>
                        </m:r>
                      </m:e>
                      <m:sup>
                        <m:r>
                          <w:rPr>
                            <w:rFonts w:ascii="Cambria Math" w:eastAsia="Yu Mincho" w:hAnsi="Cambria Math" w:cs="Times New Roman"/>
                            <w:lang w:eastAsia="ja-JP"/>
                          </w:rPr>
                          <m:t>'</m:t>
                        </m:r>
                      </m:sup>
                    </m:sSup>
                  </m:e>
                  <m:sub>
                    <m:r>
                      <w:rPr>
                        <w:rFonts w:ascii="Cambria Math" w:eastAsia="Yu Mincho" w:hAnsi="Cambria Math" w:cs="Times New Roman"/>
                        <w:lang w:eastAsia="ja-JP"/>
                      </w:rPr>
                      <m:t>r Departure</m:t>
                    </m:r>
                  </m:sub>
                  <m:sup>
                    <m:r>
                      <w:rPr>
                        <w:rFonts w:ascii="Cambria Math" w:eastAsia="Yu Mincho" w:hAnsi="Cambria Math" w:cs="Times New Roman"/>
                        <w:lang w:eastAsia="ja-JP"/>
                      </w:rPr>
                      <m:t>n-1</m:t>
                    </m:r>
                  </m:sup>
                </m:sSubSup>
                <m:r>
                  <w:rPr>
                    <w:rFonts w:ascii="Cambria Math" w:eastAsia="Yu Mincho" w:hAnsi="Cambria Math" w:cs="Times New Roman"/>
                    <w:lang w:eastAsia="ja-JP"/>
                  </w:rPr>
                  <m:t>≤</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T</m:t>
                    </m:r>
                  </m:e>
                  <m:sub>
                    <m:r>
                      <w:rPr>
                        <w:rFonts w:ascii="Cambria Math" w:eastAsia="Yu Mincho" w:hAnsi="Cambria Math" w:cs="Times New Roman"/>
                        <w:lang w:eastAsia="ja-JP"/>
                      </w:rPr>
                      <m:t>g Arrival</m:t>
                    </m:r>
                  </m:sub>
                  <m:sup>
                    <m:r>
                      <w:rPr>
                        <w:rFonts w:ascii="Cambria Math" w:eastAsia="Yu Mincho" w:hAnsi="Cambria Math" w:cs="Times New Roman"/>
                        <w:lang w:eastAsia="ja-JP"/>
                      </w:rPr>
                      <m:t>'</m:t>
                    </m:r>
                  </m:sup>
                </m:sSubSup>
                <m:r>
                  <w:rPr>
                    <w:rFonts w:ascii="Cambria Math" w:eastAsia="Yu Mincho" w:hAnsi="Cambria Math" w:cs="Times New Roman"/>
                    <w:lang w:eastAsia="ja-JP"/>
                  </w:rPr>
                  <m:t>&lt;</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m:t>
                    </m:r>
                    <m:sSup>
                      <m:sSupPr>
                        <m:ctrlPr>
                          <w:rPr>
                            <w:rFonts w:ascii="Cambria Math" w:eastAsia="Yu Mincho" w:hAnsi="Cambria Math" w:cs="Times New Roman"/>
                            <w:i/>
                            <w:lang w:eastAsia="ja-JP"/>
                          </w:rPr>
                        </m:ctrlPr>
                      </m:sSupPr>
                      <m:e>
                        <m:r>
                          <w:rPr>
                            <w:rFonts w:ascii="Cambria Math" w:eastAsia="Yu Mincho" w:hAnsi="Cambria Math" w:cs="Times New Roman"/>
                            <w:lang w:eastAsia="ja-JP"/>
                          </w:rPr>
                          <m:t>T</m:t>
                        </m:r>
                      </m:e>
                      <m:sup>
                        <m:r>
                          <w:rPr>
                            <w:rFonts w:ascii="Cambria Math" w:eastAsia="Yu Mincho" w:hAnsi="Cambria Math" w:cs="Times New Roman"/>
                            <w:lang w:eastAsia="ja-JP"/>
                          </w:rPr>
                          <m:t>'</m:t>
                        </m:r>
                      </m:sup>
                    </m:sSup>
                  </m:e>
                  <m:sub>
                    <m:r>
                      <w:rPr>
                        <w:rFonts w:ascii="Cambria Math" w:eastAsia="Yu Mincho" w:hAnsi="Cambria Math" w:cs="Times New Roman"/>
                        <w:lang w:eastAsia="ja-JP"/>
                      </w:rPr>
                      <m:t>r Departure</m:t>
                    </m:r>
                  </m:sub>
                  <m:sup>
                    <m:r>
                      <w:rPr>
                        <w:rFonts w:ascii="Cambria Math" w:eastAsia="Yu Mincho" w:hAnsi="Cambria Math" w:cs="Times New Roman"/>
                        <w:lang w:eastAsia="ja-JP"/>
                      </w:rPr>
                      <m:t>n</m:t>
                    </m:r>
                  </m:sup>
                </m:sSubSup>
              </m:oMath>
            </m:oMathPara>
          </w:p>
          <w:p w14:paraId="5FF5578C" w14:textId="12B4BE59" w:rsidR="004C5541" w:rsidRPr="00090499" w:rsidRDefault="005D716C" w:rsidP="005D716C">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i=0</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h</m:t>
                        </m:r>
                      </m:e>
                      <m:sub>
                        <m:r>
                          <w:rPr>
                            <w:rFonts w:ascii="Cambria Math" w:eastAsia="Yu Mincho" w:hAnsi="Cambria Math" w:cs="Times New Roman"/>
                            <w:sz w:val="24"/>
                            <w:szCs w:val="24"/>
                            <w:lang w:eastAsia="ja-JP"/>
                          </w:rPr>
                          <m:t>i</m:t>
                        </m:r>
                      </m:sub>
                    </m:sSub>
                  </m:e>
                </m:nary>
              </m:oMath>
            </m:oMathPara>
          </w:p>
          <w:p w14:paraId="15A41E65" w14:textId="2EAA8D24" w:rsidR="00090499" w:rsidRPr="005D716C" w:rsidRDefault="00090499" w:rsidP="005D716C">
            <w:pPr>
              <w:spacing w:line="240" w:lineRule="auto"/>
              <w:ind w:firstLine="720"/>
              <w:jc w:val="both"/>
              <w:rPr>
                <w:rFonts w:ascii="Times New Roman" w:eastAsia="Yu Mincho" w:hAnsi="Times New Roman" w:cs="Times New Roman"/>
                <w:sz w:val="24"/>
                <w:szCs w:val="24"/>
                <w:lang w:eastAsia="ja-JP"/>
              </w:rPr>
            </w:pPr>
          </w:p>
        </w:tc>
        <w:tc>
          <w:tcPr>
            <w:tcW w:w="281" w:type="pct"/>
            <w:vAlign w:val="center"/>
            <w:hideMark/>
          </w:tcPr>
          <w:p w14:paraId="542EBEA4" w14:textId="474ED692" w:rsidR="00491109" w:rsidRDefault="00491109">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442D5">
              <w:rPr>
                <w:rFonts w:ascii="Times New Roman" w:hAnsi="Times New Roman" w:cs="Times New Roman"/>
                <w:noProof/>
                <w:sz w:val="24"/>
                <w:szCs w:val="24"/>
              </w:rPr>
              <w:t>4</w:t>
            </w:r>
            <w:r w:rsidR="00C130B1">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065FD723" w14:textId="3AB6CFBE" w:rsidR="00491109" w:rsidRDefault="00491109" w:rsidP="00491109">
      <w:pPr>
        <w:spacing w:line="240" w:lineRule="auto"/>
        <w:jc w:val="both"/>
        <w:rPr>
          <w:rFonts w:ascii="Times New Roman" w:hAnsi="Times New Roman" w:cs="Times New Roman"/>
          <w:sz w:val="24"/>
          <w:szCs w:val="24"/>
        </w:rPr>
      </w:pPr>
      <w:proofErr w:type="gramStart"/>
      <w:r>
        <w:rPr>
          <w:rFonts w:ascii="Times New Roman" w:hAnsi="Times New Roman" w:cs="Times New Roman"/>
          <w:sz w:val="24"/>
          <w:szCs w:val="24"/>
        </w:rPr>
        <w:t>where</w:t>
      </w:r>
      <w:proofErr w:type="gramEnd"/>
      <w:r>
        <w:rPr>
          <w:rFonts w:ascii="Times New Roman" w:hAnsi="Times New Roman" w:cs="Times New Roman"/>
          <w:sz w:val="24"/>
          <w:szCs w:val="24"/>
        </w:rPr>
        <w:t xml:space="preserve">: </w:t>
      </w:r>
      <w:r w:rsidR="00591EC6">
        <w:rPr>
          <w:rFonts w:ascii="Times New Roman" w:hAnsi="Times New Roman" w:cs="Times New Roman"/>
          <w:sz w:val="24"/>
          <w:szCs w:val="24"/>
        </w:rPr>
        <w:t>n is the</w:t>
      </w:r>
      <w:r w:rsidR="007C5F03">
        <w:rPr>
          <w:rFonts w:ascii="Times New Roman" w:hAnsi="Times New Roman" w:cs="Times New Roman"/>
          <w:sz w:val="24"/>
          <w:szCs w:val="24"/>
        </w:rPr>
        <w:t xml:space="preserve"> transfer’s</w:t>
      </w:r>
      <w:r w:rsidR="00591EC6">
        <w:rPr>
          <w:rFonts w:ascii="Times New Roman" w:hAnsi="Times New Roman" w:cs="Times New Roman"/>
          <w:sz w:val="24"/>
          <w:szCs w:val="24"/>
        </w:rPr>
        <w:t xml:space="preserve"> actual DD, </w:t>
      </w:r>
      <w:r>
        <w:rPr>
          <w:rFonts w:ascii="Times New Roman" w:hAnsi="Times New Roman" w:cs="Times New Roman"/>
          <w:sz w:val="24"/>
          <w:szCs w:val="24"/>
        </w:rPr>
        <w:t xml:space="preserve">M is the </w:t>
      </w:r>
      <w:r w:rsidR="00725C1C">
        <w:rPr>
          <w:rFonts w:ascii="Times New Roman" w:hAnsi="Times New Roman" w:cs="Times New Roman"/>
          <w:sz w:val="24"/>
          <w:szCs w:val="24"/>
        </w:rPr>
        <w:t>lower bound of DD</w:t>
      </w:r>
      <w:r w:rsidR="00591EC6">
        <w:rPr>
          <w:rFonts w:ascii="Times New Roman" w:hAnsi="Times New Roman" w:cs="Times New Roman"/>
          <w:sz w:val="24"/>
          <w:szCs w:val="24"/>
        </w:rPr>
        <w:t>,</w:t>
      </w:r>
      <w:r>
        <w:rPr>
          <w:rFonts w:ascii="Times New Roman" w:hAnsi="Times New Roman" w:cs="Times New Roman"/>
          <w:sz w:val="24"/>
          <w:szCs w:val="24"/>
        </w:rPr>
        <w:t xml:space="preserve"> and N is the </w:t>
      </w:r>
      <w:r w:rsidR="00725C1C">
        <w:rPr>
          <w:rFonts w:ascii="Times New Roman" w:hAnsi="Times New Roman" w:cs="Times New Roman"/>
          <w:sz w:val="24"/>
          <w:szCs w:val="24"/>
        </w:rPr>
        <w:t>upper bound of</w:t>
      </w:r>
      <w:r>
        <w:rPr>
          <w:rFonts w:ascii="Times New Roman" w:hAnsi="Times New Roman" w:cs="Times New Roman"/>
          <w:sz w:val="24"/>
          <w:szCs w:val="24"/>
        </w:rPr>
        <w:t xml:space="preserve"> DD.</w:t>
      </w:r>
      <w:r w:rsidR="004C7134">
        <w:rPr>
          <w:rFonts w:ascii="Times New Roman" w:hAnsi="Times New Roman" w:cs="Times New Roman"/>
          <w:sz w:val="24"/>
          <w:szCs w:val="24"/>
        </w:rPr>
        <w:t xml:space="preserve"> </w:t>
      </w:r>
      <m:oMath>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i=0</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h</m:t>
                </m:r>
              </m:e>
              <m:sub>
                <m:r>
                  <w:rPr>
                    <w:rFonts w:ascii="Cambria Math" w:eastAsia="Yu Mincho" w:hAnsi="Cambria Math" w:cs="Times New Roman"/>
                    <w:sz w:val="24"/>
                    <w:szCs w:val="24"/>
                    <w:lang w:eastAsia="ja-JP"/>
                  </w:rPr>
                  <m:t>i</m:t>
                </m:r>
              </m:sub>
            </m:sSub>
          </m:e>
        </m:nary>
      </m:oMath>
      <w:r w:rsidR="00473EB9">
        <w:rPr>
          <w:rFonts w:ascii="Times New Roman" w:hAnsi="Times New Roman" w:cs="Times New Roman"/>
          <w:sz w:val="24"/>
          <w:szCs w:val="24"/>
          <w:lang w:eastAsia="ja-JP"/>
        </w:rPr>
        <w:t xml:space="preserve"> </w:t>
      </w:r>
      <w:r w:rsidR="002D0271">
        <w:rPr>
          <w:rFonts w:ascii="Times New Roman" w:hAnsi="Times New Roman" w:cs="Times New Roman"/>
          <w:sz w:val="24"/>
          <w:szCs w:val="24"/>
        </w:rPr>
        <w:t xml:space="preserve">is the </w:t>
      </w:r>
      <w:r w:rsidR="00473EB9">
        <w:rPr>
          <w:rFonts w:ascii="Times New Roman" w:hAnsi="Times New Roman" w:cs="Times New Roman"/>
          <w:sz w:val="24"/>
          <w:szCs w:val="24"/>
        </w:rPr>
        <w:t xml:space="preserve">sum of </w:t>
      </w:r>
      <w:r w:rsidR="002D0271">
        <w:rPr>
          <w:rFonts w:ascii="Times New Roman" w:hAnsi="Times New Roman" w:cs="Times New Roman"/>
          <w:sz w:val="24"/>
          <w:szCs w:val="24"/>
        </w:rPr>
        <w:t>headway</w:t>
      </w:r>
      <w:r w:rsidR="00090499">
        <w:rPr>
          <w:rFonts w:ascii="Times New Roman" w:hAnsi="Times New Roman" w:cs="Times New Roman"/>
          <w:sz w:val="24"/>
          <w:szCs w:val="24"/>
        </w:rPr>
        <w:t>s</w:t>
      </w:r>
      <w:r w:rsidR="002D0271">
        <w:rPr>
          <w:rFonts w:ascii="Times New Roman" w:hAnsi="Times New Roman" w:cs="Times New Roman"/>
          <w:sz w:val="24"/>
          <w:szCs w:val="24"/>
        </w:rPr>
        <w:t>.</w:t>
      </w:r>
      <w:r w:rsidR="002A2652" w:rsidRPr="002A2652">
        <w:rPr>
          <w:rFonts w:ascii="Times New Roman" w:eastAsia="Yu Mincho" w:hAnsi="Times New Roman" w:cs="Times New Roman"/>
          <w:sz w:val="24"/>
          <w:szCs w:val="24"/>
          <w:lang w:eastAsia="ja-JP"/>
        </w:rPr>
        <w:t xml:space="preserve"> </w:t>
      </w:r>
      <w:r w:rsidR="002A2652">
        <w:rPr>
          <w:rFonts w:ascii="Times New Roman" w:eastAsia="Yu Mincho" w:hAnsi="Times New Roman" w:cs="Times New Roman"/>
          <w:sz w:val="24"/>
          <w:szCs w:val="24"/>
          <w:lang w:eastAsia="ja-JP"/>
        </w:rPr>
        <w:t xml:space="preserve">The index is applied to both schedule-based and headway-based systems; however, due to GTFS data’s schedule-based nature, we focus on the </w:t>
      </w:r>
      <w:r w:rsidR="00C34D92">
        <w:rPr>
          <w:rFonts w:ascii="Times New Roman" w:eastAsia="Yu Mincho" w:hAnsi="Times New Roman" w:cs="Times New Roman"/>
          <w:sz w:val="24"/>
          <w:szCs w:val="24"/>
          <w:lang w:eastAsia="ja-JP"/>
        </w:rPr>
        <w:t>schedule-based</w:t>
      </w:r>
      <w:r w:rsidR="002A2652">
        <w:rPr>
          <w:rFonts w:ascii="Times New Roman" w:eastAsia="Yu Mincho" w:hAnsi="Times New Roman" w:cs="Times New Roman"/>
          <w:sz w:val="24"/>
          <w:szCs w:val="24"/>
          <w:lang w:eastAsia="ja-JP"/>
        </w:rPr>
        <w:t xml:space="preserve"> systems</w:t>
      </w:r>
      <w:r w:rsidR="009703A5">
        <w:rPr>
          <w:rFonts w:ascii="Times New Roman" w:eastAsia="Yu Mincho" w:hAnsi="Times New Roman" w:cs="Times New Roman"/>
          <w:sz w:val="24"/>
          <w:szCs w:val="24"/>
          <w:lang w:eastAsia="ja-JP"/>
        </w:rPr>
        <w:t xml:space="preserve"> in this paper</w:t>
      </w:r>
      <w:r w:rsidR="002A2652">
        <w:rPr>
          <w:rFonts w:ascii="Times New Roman" w:eastAsia="Yu Mincho" w:hAnsi="Times New Roman" w:cs="Times New Roman"/>
          <w:sz w:val="24"/>
          <w:szCs w:val="24"/>
          <w:lang w:eastAsia="ja-JP"/>
        </w:rPr>
        <w:t>.</w:t>
      </w:r>
    </w:p>
    <w:p w14:paraId="25CCFDFB" w14:textId="7A9CB973" w:rsidR="00491109" w:rsidDel="00880852" w:rsidRDefault="00491109" w:rsidP="00491109">
      <w:pPr>
        <w:spacing w:line="240" w:lineRule="auto"/>
        <w:ind w:firstLine="720"/>
        <w:jc w:val="both"/>
        <w:rPr>
          <w:del w:id="432" w:author="Miller,  Dr. Harvey J." w:date="2019-10-09T15:51:00Z"/>
          <w:rFonts w:ascii="Times New Roman" w:hAnsi="Times New Roman" w:cs="Times New Roman"/>
          <w:sz w:val="24"/>
          <w:szCs w:val="24"/>
        </w:rPr>
      </w:pPr>
    </w:p>
    <w:p w14:paraId="44385CBA" w14:textId="6BE24F87" w:rsidR="00491109" w:rsidDel="00880852" w:rsidRDefault="00491109" w:rsidP="00491109">
      <w:pPr>
        <w:spacing w:line="240" w:lineRule="auto"/>
        <w:jc w:val="center"/>
        <w:rPr>
          <w:moveFrom w:id="433" w:author="Miller,  Dr. Harvey J." w:date="2019-10-09T15:45:00Z"/>
          <w:rFonts w:ascii="Times New Roman" w:hAnsi="Times New Roman" w:cs="Times New Roman"/>
          <w:sz w:val="24"/>
          <w:szCs w:val="24"/>
        </w:rPr>
      </w:pPr>
      <w:moveFromRangeStart w:id="434" w:author="Miller,  Dr. Harvey J." w:date="2019-10-09T15:45:00Z" w:name="move21528341"/>
      <w:moveFrom w:id="435" w:author="Miller,  Dr. Harvey J." w:date="2019-10-09T15:45:00Z">
        <w:r w:rsidDel="00880852">
          <w:rPr>
            <w:rFonts w:ascii="Times New Roman" w:hAnsi="Times New Roman" w:cs="Times New Roman"/>
            <w:noProof/>
            <w:sz w:val="24"/>
            <w:szCs w:val="24"/>
          </w:rPr>
          <w:drawing>
            <wp:inline distT="0" distB="0" distL="0" distR="0" wp14:anchorId="5A53E8DF" wp14:editId="7B103F93">
              <wp:extent cx="5486400" cy="3257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257550"/>
                      </a:xfrm>
                      <a:prstGeom prst="rect">
                        <a:avLst/>
                      </a:prstGeom>
                      <a:noFill/>
                      <a:ln>
                        <a:noFill/>
                      </a:ln>
                    </pic:spPr>
                  </pic:pic>
                </a:graphicData>
              </a:graphic>
            </wp:inline>
          </w:drawing>
        </w:r>
      </w:moveFrom>
    </w:p>
    <w:p w14:paraId="414A1D8B" w14:textId="549670F9" w:rsidR="00491109" w:rsidDel="00880852" w:rsidRDefault="00491109" w:rsidP="00491109">
      <w:pPr>
        <w:spacing w:line="240" w:lineRule="auto"/>
        <w:jc w:val="center"/>
        <w:rPr>
          <w:moveFrom w:id="436" w:author="Miller,  Dr. Harvey J." w:date="2019-10-09T15:45:00Z"/>
          <w:rFonts w:ascii="Times New Roman" w:hAnsi="Times New Roman" w:cs="Times New Roman"/>
          <w:sz w:val="24"/>
          <w:szCs w:val="24"/>
        </w:rPr>
      </w:pPr>
      <w:bookmarkStart w:id="437" w:name="_Ref19284969"/>
      <w:moveFrom w:id="438" w:author="Miller,  Dr. Harvey J." w:date="2019-10-09T15:45:00Z">
        <w:r w:rsidDel="00880852">
          <w:rPr>
            <w:rFonts w:ascii="Times New Roman" w:eastAsia="Yu Mincho" w:hAnsi="Times New Roman" w:cs="Times New Roman"/>
            <w:sz w:val="24"/>
            <w:szCs w:val="24"/>
            <w:lang w:eastAsia="ja-JP"/>
          </w:rPr>
          <w:t xml:space="preserve">Figure </w:t>
        </w:r>
        <w:r w:rsidDel="00880852">
          <w:rPr>
            <w:rFonts w:ascii="Times New Roman" w:eastAsia="Yu Mincho" w:hAnsi="Times New Roman" w:cs="Times New Roman"/>
            <w:sz w:val="24"/>
            <w:szCs w:val="24"/>
            <w:lang w:eastAsia="ja-JP"/>
          </w:rPr>
          <w:fldChar w:fldCharType="begin"/>
        </w:r>
        <w:r w:rsidDel="00880852">
          <w:rPr>
            <w:rFonts w:ascii="Times New Roman" w:eastAsia="Yu Mincho" w:hAnsi="Times New Roman" w:cs="Times New Roman"/>
            <w:sz w:val="24"/>
            <w:szCs w:val="24"/>
            <w:lang w:eastAsia="ja-JP"/>
          </w:rPr>
          <w:instrText xml:space="preserve"> SEQ Figure \* ARABIC </w:instrText>
        </w:r>
        <w:r w:rsidDel="00880852">
          <w:rPr>
            <w:rFonts w:ascii="Times New Roman" w:eastAsia="Yu Mincho" w:hAnsi="Times New Roman" w:cs="Times New Roman"/>
            <w:sz w:val="24"/>
            <w:szCs w:val="24"/>
            <w:lang w:eastAsia="ja-JP"/>
          </w:rPr>
          <w:fldChar w:fldCharType="separate"/>
        </w:r>
        <w:r w:rsidR="009637FE" w:rsidDel="00880852">
          <w:rPr>
            <w:rFonts w:ascii="Times New Roman" w:eastAsia="Yu Mincho" w:hAnsi="Times New Roman" w:cs="Times New Roman"/>
            <w:noProof/>
            <w:sz w:val="24"/>
            <w:szCs w:val="24"/>
            <w:lang w:eastAsia="ja-JP"/>
          </w:rPr>
          <w:t>2</w:t>
        </w:r>
        <w:r w:rsidDel="00880852">
          <w:rPr>
            <w:rFonts w:ascii="Times New Roman" w:eastAsia="Yu Mincho" w:hAnsi="Times New Roman" w:cs="Times New Roman"/>
            <w:sz w:val="24"/>
            <w:szCs w:val="24"/>
            <w:lang w:eastAsia="ja-JP"/>
          </w:rPr>
          <w:fldChar w:fldCharType="end"/>
        </w:r>
        <w:bookmarkEnd w:id="437"/>
        <w:r w:rsidDel="00880852">
          <w:rPr>
            <w:rFonts w:ascii="Times New Roman" w:eastAsia="Yu Mincho" w:hAnsi="Times New Roman" w:cs="Times New Roman"/>
            <w:sz w:val="24"/>
            <w:szCs w:val="24"/>
            <w:lang w:eastAsia="ja-JP"/>
          </w:rPr>
          <w:t xml:space="preserve"> Time-space diagram of a delayed two-stage transfer and the corresponding scheduled transfer</w:t>
        </w:r>
      </w:moveFrom>
    </w:p>
    <w:moveFromRangeEnd w:id="434"/>
    <w:p w14:paraId="5FE98BCA" w14:textId="77777777" w:rsidR="001B7FD9" w:rsidRDefault="001B7FD9" w:rsidP="001B7FD9">
      <w:pPr>
        <w:spacing w:line="240" w:lineRule="auto"/>
        <w:jc w:val="both"/>
        <w:rPr>
          <w:rFonts w:ascii="Times New Roman" w:hAnsi="Times New Roman" w:cs="Times New Roman"/>
          <w:sz w:val="24"/>
          <w:szCs w:val="24"/>
        </w:rPr>
      </w:pPr>
    </w:p>
    <w:p w14:paraId="535C2C65" w14:textId="37D36D6E" w:rsidR="00491109" w:rsidRDefault="00880852" w:rsidP="001B7FD9">
      <w:pPr>
        <w:spacing w:line="240" w:lineRule="auto"/>
        <w:jc w:val="both"/>
        <w:rPr>
          <w:rFonts w:ascii="Times New Roman" w:hAnsi="Times New Roman" w:cs="Times New Roman"/>
          <w:sz w:val="24"/>
          <w:szCs w:val="24"/>
        </w:rPr>
      </w:pPr>
      <w:ins w:id="439" w:author="Miller,  Dr. Harvey J." w:date="2019-10-09T15:51:00Z">
        <w:r>
          <w:rPr>
            <w:rFonts w:ascii="Times New Roman" w:hAnsi="Times New Roman" w:cs="Times New Roman"/>
            <w:b/>
            <w:bCs/>
            <w:sz w:val="24"/>
            <w:szCs w:val="24"/>
          </w:rPr>
          <w:t xml:space="preserve">Transfers: </w:t>
        </w:r>
      </w:ins>
      <w:del w:id="440" w:author="Miller,  Dr. Harvey J." w:date="2019-10-09T15:51:00Z">
        <w:r w:rsidR="008A16AD" w:rsidDel="00880852">
          <w:rPr>
            <w:rFonts w:ascii="Times New Roman" w:hAnsi="Times New Roman" w:cs="Times New Roman"/>
            <w:b/>
            <w:bCs/>
            <w:sz w:val="24"/>
            <w:szCs w:val="24"/>
          </w:rPr>
          <w:delText>T</w:delText>
        </w:r>
        <w:r w:rsidR="007F7D33" w:rsidDel="00880852">
          <w:rPr>
            <w:rFonts w:ascii="Times New Roman" w:hAnsi="Times New Roman" w:cs="Times New Roman"/>
            <w:b/>
            <w:bCs/>
            <w:sz w:val="24"/>
            <w:szCs w:val="24"/>
          </w:rPr>
          <w:delText>h</w:delText>
        </w:r>
        <w:commentRangeStart w:id="441"/>
        <w:commentRangeStart w:id="442"/>
        <w:commentRangeStart w:id="443"/>
        <w:r w:rsidR="00054CF9" w:rsidDel="00880852">
          <w:rPr>
            <w:rFonts w:ascii="Times New Roman" w:hAnsi="Times New Roman" w:cs="Times New Roman"/>
            <w:b/>
            <w:bCs/>
            <w:sz w:val="24"/>
            <w:szCs w:val="24"/>
          </w:rPr>
          <w:delText>e</w:delText>
        </w:r>
      </w:del>
      <w:ins w:id="444" w:author="Miller,  Dr. Harvey J." w:date="2019-10-09T15:51:00Z">
        <w:r>
          <w:rPr>
            <w:rFonts w:ascii="Times New Roman" w:hAnsi="Times New Roman" w:cs="Times New Roman"/>
            <w:b/>
            <w:bCs/>
            <w:sz w:val="24"/>
            <w:szCs w:val="24"/>
          </w:rPr>
          <w:t xml:space="preserve">The </w:t>
        </w:r>
      </w:ins>
      <w:del w:id="445" w:author="Miller,  Dr. Harvey J." w:date="2019-10-09T15:51:00Z">
        <w:r w:rsidR="00054CF9" w:rsidDel="00880852">
          <w:rPr>
            <w:rFonts w:ascii="Times New Roman" w:hAnsi="Times New Roman" w:cs="Times New Roman"/>
            <w:b/>
            <w:bCs/>
            <w:sz w:val="24"/>
            <w:szCs w:val="24"/>
          </w:rPr>
          <w:delText xml:space="preserve"> </w:delText>
        </w:r>
      </w:del>
      <w:r w:rsidR="00054CF9">
        <w:rPr>
          <w:rFonts w:ascii="Times New Roman" w:hAnsi="Times New Roman" w:cs="Times New Roman"/>
          <w:b/>
          <w:bCs/>
          <w:sz w:val="24"/>
          <w:szCs w:val="24"/>
        </w:rPr>
        <w:t>good, the bad, and the ugly</w:t>
      </w:r>
      <w:r w:rsidR="001B7FD9" w:rsidRPr="001B7FD9">
        <w:rPr>
          <w:rFonts w:ascii="Times New Roman" w:hAnsi="Times New Roman" w:cs="Times New Roman"/>
          <w:b/>
          <w:bCs/>
          <w:sz w:val="24"/>
          <w:szCs w:val="24"/>
        </w:rPr>
        <w:t>.</w:t>
      </w:r>
      <w:commentRangeEnd w:id="441"/>
      <w:r w:rsidR="00CC63C1">
        <w:rPr>
          <w:rStyle w:val="CommentReference"/>
        </w:rPr>
        <w:commentReference w:id="441"/>
      </w:r>
      <w:commentRangeEnd w:id="442"/>
      <w:r w:rsidR="00542F21">
        <w:rPr>
          <w:rStyle w:val="CommentReference"/>
        </w:rPr>
        <w:commentReference w:id="442"/>
      </w:r>
      <w:commentRangeEnd w:id="443"/>
      <w:r w:rsidR="00AE504C">
        <w:rPr>
          <w:rStyle w:val="CommentReference"/>
        </w:rPr>
        <w:commentReference w:id="443"/>
      </w:r>
      <w:r w:rsidR="001B7FD9">
        <w:rPr>
          <w:rFonts w:ascii="Times New Roman" w:hAnsi="Times New Roman" w:cs="Times New Roman"/>
          <w:sz w:val="24"/>
          <w:szCs w:val="24"/>
        </w:rPr>
        <w:t xml:space="preserve">  </w:t>
      </w:r>
      <w:r w:rsidR="00491109">
        <w:rPr>
          <w:rFonts w:ascii="Times New Roman" w:hAnsi="Times New Roman" w:cs="Times New Roman"/>
          <w:sz w:val="24"/>
          <w:szCs w:val="24"/>
        </w:rPr>
        <w:t>We classify all transfers into three categories according to their real-t</w:t>
      </w:r>
      <w:r w:rsidR="00F2122B">
        <w:rPr>
          <w:rFonts w:ascii="Times New Roman" w:hAnsi="Times New Roman" w:cs="Times New Roman"/>
          <w:sz w:val="24"/>
          <w:szCs w:val="24"/>
        </w:rPr>
        <w:t>ime synchronization performance</w:t>
      </w:r>
      <w:r w:rsidR="00491109">
        <w:rPr>
          <w:rFonts w:ascii="Times New Roman" w:hAnsi="Times New Roman" w:cs="Times New Roman"/>
          <w:sz w:val="24"/>
          <w:szCs w:val="24"/>
        </w:rPr>
        <w:t>. We can distinguish them by the receiving bus’s desynchronization degree.</w:t>
      </w:r>
    </w:p>
    <w:p w14:paraId="122002CC" w14:textId="0804C9FE" w:rsidR="00491109" w:rsidRDefault="00F47612" w:rsidP="00491109">
      <w:pPr>
        <w:pStyle w:val="ListParagraph"/>
        <w:numPr>
          <w:ilvl w:val="0"/>
          <w:numId w:val="2"/>
        </w:numPr>
        <w:spacing w:line="240" w:lineRule="auto"/>
        <w:jc w:val="both"/>
        <w:rPr>
          <w:rFonts w:ascii="Times New Roman" w:eastAsia="Yu Mincho" w:hAnsi="Times New Roman" w:cs="Times New Roman"/>
          <w:sz w:val="24"/>
          <w:szCs w:val="24"/>
          <w:lang w:eastAsia="ja-JP"/>
        </w:rPr>
      </w:pPr>
      <w:ins w:id="446" w:author="Liu, Luyu" w:date="2019-10-09T19:44:00Z">
        <w:r>
          <w:rPr>
            <w:rFonts w:ascii="Times New Roman" w:eastAsia="Yu Mincho" w:hAnsi="Times New Roman" w:cs="Times New Roman"/>
            <w:i/>
            <w:sz w:val="24"/>
            <w:szCs w:val="24"/>
            <w:lang w:eastAsia="ja-JP"/>
          </w:rPr>
          <w:t xml:space="preserve">The good, </w:t>
        </w:r>
      </w:ins>
      <w:del w:id="447" w:author="Liu, Luyu" w:date="2019-10-09T19:44:00Z">
        <w:r w:rsidR="00491109" w:rsidDel="00F47612">
          <w:rPr>
            <w:rFonts w:ascii="Times New Roman" w:eastAsia="Yu Mincho" w:hAnsi="Times New Roman" w:cs="Times New Roman"/>
            <w:i/>
            <w:sz w:val="24"/>
            <w:szCs w:val="24"/>
            <w:lang w:eastAsia="ja-JP"/>
          </w:rPr>
          <w:delText>N</w:delText>
        </w:r>
      </w:del>
      <w:ins w:id="448" w:author="Liu, Luyu" w:date="2019-10-09T19:44:00Z">
        <w:r>
          <w:rPr>
            <w:rFonts w:ascii="Times New Roman" w:eastAsia="Yu Mincho" w:hAnsi="Times New Roman" w:cs="Times New Roman"/>
            <w:i/>
            <w:sz w:val="24"/>
            <w:szCs w:val="24"/>
            <w:lang w:eastAsia="ja-JP"/>
          </w:rPr>
          <w:t>n</w:t>
        </w:r>
      </w:ins>
      <w:r w:rsidR="00491109">
        <w:rPr>
          <w:rFonts w:ascii="Times New Roman" w:eastAsia="Yu Mincho" w:hAnsi="Times New Roman" w:cs="Times New Roman"/>
          <w:i/>
          <w:sz w:val="24"/>
          <w:szCs w:val="24"/>
          <w:lang w:eastAsia="ja-JP"/>
        </w:rPr>
        <w:t>ormal transfers</w:t>
      </w:r>
      <w:r w:rsidR="00F2122B">
        <w:rPr>
          <w:rFonts w:ascii="Times New Roman" w:eastAsia="Yu Mincho" w:hAnsi="Times New Roman" w:cs="Times New Roman"/>
          <w:sz w:val="24"/>
          <w:szCs w:val="24"/>
          <w:lang w:eastAsia="ja-JP"/>
        </w:rPr>
        <w:t xml:space="preserve"> (DD = 0), as shown in </w:t>
      </w:r>
      <w:r w:rsidR="00F2122B">
        <w:rPr>
          <w:rFonts w:ascii="Times New Roman" w:eastAsia="Yu Mincho" w:hAnsi="Times New Roman" w:cs="Times New Roman"/>
          <w:sz w:val="24"/>
          <w:szCs w:val="24"/>
          <w:lang w:eastAsia="ja-JP"/>
        </w:rPr>
        <w:fldChar w:fldCharType="begin"/>
      </w:r>
      <w:r w:rsidR="00F2122B">
        <w:rPr>
          <w:rFonts w:ascii="Times New Roman" w:eastAsia="Yu Mincho" w:hAnsi="Times New Roman" w:cs="Times New Roman"/>
          <w:sz w:val="24"/>
          <w:szCs w:val="24"/>
          <w:lang w:eastAsia="ja-JP"/>
        </w:rPr>
        <w:instrText xml:space="preserve"> REF _Ref19264061 \h </w:instrText>
      </w:r>
      <w:r w:rsidR="00F2122B">
        <w:rPr>
          <w:rFonts w:ascii="Times New Roman" w:eastAsia="Yu Mincho" w:hAnsi="Times New Roman" w:cs="Times New Roman"/>
          <w:sz w:val="24"/>
          <w:szCs w:val="24"/>
          <w:lang w:eastAsia="ja-JP"/>
        </w:rPr>
      </w:r>
      <w:r w:rsidR="00F2122B">
        <w:rPr>
          <w:rFonts w:ascii="Times New Roman" w:eastAsia="Yu Mincho" w:hAnsi="Times New Roman" w:cs="Times New Roman"/>
          <w:sz w:val="24"/>
          <w:szCs w:val="24"/>
          <w:lang w:eastAsia="ja-JP"/>
        </w:rPr>
        <w:fldChar w:fldCharType="separate"/>
      </w:r>
      <w:r w:rsidR="00F2122B">
        <w:rPr>
          <w:rFonts w:ascii="Times New Roman" w:hAnsi="Times New Roman" w:cs="Times New Roman"/>
          <w:sz w:val="24"/>
          <w:szCs w:val="24"/>
        </w:rPr>
        <w:t xml:space="preserve">Figure </w:t>
      </w:r>
      <w:r w:rsidR="00F2122B">
        <w:rPr>
          <w:rFonts w:ascii="Times New Roman" w:hAnsi="Times New Roman" w:cs="Times New Roman"/>
          <w:noProof/>
          <w:sz w:val="24"/>
          <w:szCs w:val="24"/>
        </w:rPr>
        <w:t>3</w:t>
      </w:r>
      <w:r w:rsidR="00F2122B">
        <w:rPr>
          <w:rFonts w:ascii="Times New Roman" w:eastAsia="Yu Mincho" w:hAnsi="Times New Roman" w:cs="Times New Roman"/>
          <w:sz w:val="24"/>
          <w:szCs w:val="24"/>
          <w:lang w:eastAsia="ja-JP"/>
        </w:rPr>
        <w:fldChar w:fldCharType="end"/>
      </w:r>
      <w:r w:rsidR="00F2122B">
        <w:rPr>
          <w:rFonts w:ascii="Times New Roman" w:eastAsia="Yu Mincho" w:hAnsi="Times New Roman" w:cs="Times New Roman"/>
          <w:sz w:val="24"/>
          <w:szCs w:val="24"/>
          <w:lang w:eastAsia="ja-JP"/>
        </w:rPr>
        <w:t xml:space="preserve"> (middle)</w:t>
      </w:r>
      <w:r w:rsidR="00491109">
        <w:rPr>
          <w:rFonts w:ascii="Times New Roman" w:eastAsia="Yu Mincho" w:hAnsi="Times New Roman" w:cs="Times New Roman"/>
          <w:sz w:val="24"/>
          <w:szCs w:val="24"/>
          <w:lang w:eastAsia="ja-JP"/>
        </w:rPr>
        <w:t xml:space="preserve">. A passenger getting on a normal transfer will catch the same bus as the scheduled transfer. Under this circumstance, ATP = 0, which means there is no additional time penalty, while the performance can be still different from the schedule due to the normal delay of the receiving trip. </w:t>
      </w:r>
    </w:p>
    <w:p w14:paraId="7118195C" w14:textId="30E2CD45" w:rsidR="00491109" w:rsidRDefault="00F47612" w:rsidP="00491109">
      <w:pPr>
        <w:pStyle w:val="ListParagraph"/>
        <w:numPr>
          <w:ilvl w:val="0"/>
          <w:numId w:val="2"/>
        </w:numPr>
        <w:spacing w:line="240" w:lineRule="auto"/>
        <w:jc w:val="both"/>
        <w:rPr>
          <w:rFonts w:ascii="Times New Roman" w:eastAsia="Yu Mincho" w:hAnsi="Times New Roman" w:cs="Times New Roman"/>
          <w:sz w:val="24"/>
          <w:szCs w:val="24"/>
          <w:lang w:eastAsia="ja-JP"/>
        </w:rPr>
      </w:pPr>
      <w:ins w:id="449" w:author="Liu, Luyu" w:date="2019-10-09T19:44:00Z">
        <w:r>
          <w:rPr>
            <w:rFonts w:ascii="Times New Roman" w:eastAsia="Yu Mincho" w:hAnsi="Times New Roman" w:cs="Times New Roman"/>
            <w:i/>
            <w:sz w:val="24"/>
            <w:szCs w:val="24"/>
            <w:lang w:eastAsia="ja-JP"/>
          </w:rPr>
          <w:t xml:space="preserve">The bad, </w:t>
        </w:r>
      </w:ins>
      <w:del w:id="450" w:author="Liu, Luyu" w:date="2019-10-09T19:44:00Z">
        <w:r w:rsidR="00491109" w:rsidDel="00F47612">
          <w:rPr>
            <w:rFonts w:ascii="Times New Roman" w:eastAsia="Yu Mincho" w:hAnsi="Times New Roman" w:cs="Times New Roman"/>
            <w:i/>
            <w:sz w:val="24"/>
            <w:szCs w:val="24"/>
            <w:lang w:eastAsia="ja-JP"/>
          </w:rPr>
          <w:delText>M</w:delText>
        </w:r>
      </w:del>
      <w:ins w:id="451" w:author="Liu, Luyu" w:date="2019-10-09T19:44:00Z">
        <w:r>
          <w:rPr>
            <w:rFonts w:ascii="Times New Roman" w:eastAsia="Yu Mincho" w:hAnsi="Times New Roman" w:cs="Times New Roman"/>
            <w:i/>
            <w:sz w:val="24"/>
            <w:szCs w:val="24"/>
            <w:lang w:eastAsia="ja-JP"/>
          </w:rPr>
          <w:t>m</w:t>
        </w:r>
      </w:ins>
      <w:r w:rsidR="00491109">
        <w:rPr>
          <w:rFonts w:ascii="Times New Roman" w:eastAsia="Yu Mincho" w:hAnsi="Times New Roman" w:cs="Times New Roman"/>
          <w:i/>
          <w:sz w:val="24"/>
          <w:szCs w:val="24"/>
          <w:lang w:eastAsia="ja-JP"/>
        </w:rPr>
        <w:t>issed transfers</w:t>
      </w:r>
      <w:r w:rsidR="00491109">
        <w:rPr>
          <w:rFonts w:ascii="Times New Roman" w:eastAsia="Yu Mincho" w:hAnsi="Times New Roman" w:cs="Times New Roman"/>
          <w:sz w:val="24"/>
          <w:szCs w:val="24"/>
          <w:lang w:eastAsia="ja-JP"/>
        </w:rPr>
        <w:t xml:space="preserve"> (DD &gt; 0)</w:t>
      </w:r>
      <w:r w:rsidR="00F2122B">
        <w:rPr>
          <w:rFonts w:ascii="Times New Roman" w:eastAsia="Yu Mincho" w:hAnsi="Times New Roman" w:cs="Times New Roman"/>
          <w:sz w:val="24"/>
          <w:szCs w:val="24"/>
          <w:lang w:eastAsia="ja-JP"/>
        </w:rPr>
        <w:t xml:space="preserve">, as shown in </w:t>
      </w:r>
      <w:r w:rsidR="00F2122B">
        <w:rPr>
          <w:rFonts w:ascii="Times New Roman" w:eastAsia="Yu Mincho" w:hAnsi="Times New Roman" w:cs="Times New Roman"/>
          <w:sz w:val="24"/>
          <w:szCs w:val="24"/>
          <w:lang w:eastAsia="ja-JP"/>
        </w:rPr>
        <w:fldChar w:fldCharType="begin"/>
      </w:r>
      <w:r w:rsidR="00F2122B">
        <w:rPr>
          <w:rFonts w:ascii="Times New Roman" w:eastAsia="Yu Mincho" w:hAnsi="Times New Roman" w:cs="Times New Roman"/>
          <w:sz w:val="24"/>
          <w:szCs w:val="24"/>
          <w:lang w:eastAsia="ja-JP"/>
        </w:rPr>
        <w:instrText xml:space="preserve"> REF _Ref19264061 \h </w:instrText>
      </w:r>
      <w:r w:rsidR="00F2122B">
        <w:rPr>
          <w:rFonts w:ascii="Times New Roman" w:eastAsia="Yu Mincho" w:hAnsi="Times New Roman" w:cs="Times New Roman"/>
          <w:sz w:val="24"/>
          <w:szCs w:val="24"/>
          <w:lang w:eastAsia="ja-JP"/>
        </w:rPr>
      </w:r>
      <w:r w:rsidR="00F2122B">
        <w:rPr>
          <w:rFonts w:ascii="Times New Roman" w:eastAsia="Yu Mincho" w:hAnsi="Times New Roman" w:cs="Times New Roman"/>
          <w:sz w:val="24"/>
          <w:szCs w:val="24"/>
          <w:lang w:eastAsia="ja-JP"/>
        </w:rPr>
        <w:fldChar w:fldCharType="separate"/>
      </w:r>
      <w:r w:rsidR="00F2122B">
        <w:rPr>
          <w:rFonts w:ascii="Times New Roman" w:hAnsi="Times New Roman" w:cs="Times New Roman"/>
          <w:sz w:val="24"/>
          <w:szCs w:val="24"/>
        </w:rPr>
        <w:t xml:space="preserve">Figure </w:t>
      </w:r>
      <w:r w:rsidR="00F2122B">
        <w:rPr>
          <w:rFonts w:ascii="Times New Roman" w:hAnsi="Times New Roman" w:cs="Times New Roman"/>
          <w:noProof/>
          <w:sz w:val="24"/>
          <w:szCs w:val="24"/>
        </w:rPr>
        <w:t>3</w:t>
      </w:r>
      <w:r w:rsidR="00F2122B">
        <w:rPr>
          <w:rFonts w:ascii="Times New Roman" w:eastAsia="Yu Mincho" w:hAnsi="Times New Roman" w:cs="Times New Roman"/>
          <w:sz w:val="24"/>
          <w:szCs w:val="24"/>
          <w:lang w:eastAsia="ja-JP"/>
        </w:rPr>
        <w:fldChar w:fldCharType="end"/>
      </w:r>
      <w:r w:rsidR="00F2122B">
        <w:rPr>
          <w:rFonts w:ascii="Times New Roman" w:eastAsia="Yu Mincho" w:hAnsi="Times New Roman" w:cs="Times New Roman"/>
          <w:sz w:val="24"/>
          <w:szCs w:val="24"/>
          <w:lang w:eastAsia="ja-JP"/>
        </w:rPr>
        <w:t xml:space="preserve"> (right). </w:t>
      </w:r>
      <w:r w:rsidR="00491109">
        <w:rPr>
          <w:rFonts w:ascii="Times New Roman" w:eastAsia="Yu Mincho" w:hAnsi="Times New Roman" w:cs="Times New Roman"/>
          <w:sz w:val="24"/>
          <w:szCs w:val="24"/>
          <w:lang w:eastAsia="ja-JP"/>
        </w:rPr>
        <w:t xml:space="preserve"> Under this circumstance, ATP &gt; 0. The passenger will take a bus after the scheduled bus, hence will suffer from additional time penalty other than normal delay. The missed transfers </w:t>
      </w:r>
      <w:r w:rsidR="005C247B">
        <w:rPr>
          <w:rFonts w:ascii="Times New Roman" w:eastAsia="Yu Mincho" w:hAnsi="Times New Roman" w:cs="Times New Roman"/>
          <w:sz w:val="24"/>
          <w:szCs w:val="24"/>
          <w:lang w:eastAsia="ja-JP"/>
        </w:rPr>
        <w:t xml:space="preserve">moreover </w:t>
      </w:r>
      <w:r w:rsidR="00491109">
        <w:rPr>
          <w:rFonts w:ascii="Times New Roman" w:eastAsia="Yu Mincho" w:hAnsi="Times New Roman" w:cs="Times New Roman"/>
          <w:sz w:val="24"/>
          <w:szCs w:val="24"/>
          <w:lang w:eastAsia="ja-JP"/>
        </w:rPr>
        <w:t xml:space="preserve">have </w:t>
      </w:r>
      <w:r w:rsidR="00664047">
        <w:rPr>
          <w:rFonts w:ascii="Times New Roman" w:eastAsia="Yu Mincho" w:hAnsi="Times New Roman" w:cs="Times New Roman"/>
          <w:sz w:val="24"/>
          <w:szCs w:val="24"/>
          <w:lang w:eastAsia="ja-JP"/>
        </w:rPr>
        <w:t>several</w:t>
      </w:r>
      <w:r w:rsidR="00491109">
        <w:rPr>
          <w:rFonts w:ascii="Times New Roman" w:eastAsia="Yu Mincho" w:hAnsi="Times New Roman" w:cs="Times New Roman"/>
          <w:sz w:val="24"/>
          <w:szCs w:val="24"/>
          <w:lang w:eastAsia="ja-JP"/>
        </w:rPr>
        <w:t xml:space="preserve"> scenarios: 1) generating trip is delayed that the user cannot catch the scheduled receiving bus; 2) the scheduled receiving bus is out of service; 3) the scheduled receiving bus is severely delayed after another receiving bus. Scenario 1 is the most common circumstances. For scenario 2, if the scheduled receiving trip is no longer running, the passenger must take the next bus. Likewise, for scenario 3, a severely delayed bus can be caught up by another bus on the same route scheduled after it. It is natural for users to take the closest bus despite the buses being out of sequence. </w:t>
      </w:r>
    </w:p>
    <w:p w14:paraId="37153878" w14:textId="73F0D0B4" w:rsidR="00B86D99" w:rsidRPr="00B86D99" w:rsidRDefault="00F47612" w:rsidP="00B86D99">
      <w:pPr>
        <w:pStyle w:val="ListParagraph"/>
        <w:numPr>
          <w:ilvl w:val="0"/>
          <w:numId w:val="2"/>
        </w:numPr>
        <w:spacing w:line="240" w:lineRule="auto"/>
        <w:jc w:val="both"/>
        <w:rPr>
          <w:rFonts w:ascii="Times New Roman" w:hAnsi="Times New Roman" w:cs="Times New Roman"/>
          <w:sz w:val="24"/>
          <w:szCs w:val="24"/>
        </w:rPr>
      </w:pPr>
      <w:ins w:id="452" w:author="Liu, Luyu" w:date="2019-10-09T19:44:00Z">
        <w:r>
          <w:rPr>
            <w:rFonts w:ascii="Times New Roman" w:eastAsia="Yu Mincho" w:hAnsi="Times New Roman" w:cs="Times New Roman"/>
            <w:i/>
            <w:sz w:val="24"/>
            <w:szCs w:val="24"/>
            <w:lang w:eastAsia="ja-JP"/>
          </w:rPr>
          <w:t xml:space="preserve">The ugly, </w:t>
        </w:r>
      </w:ins>
      <w:del w:id="453" w:author="Liu, Luyu" w:date="2019-10-09T19:44:00Z">
        <w:r w:rsidR="00491109" w:rsidDel="00F47612">
          <w:rPr>
            <w:rFonts w:ascii="Times New Roman" w:eastAsia="Yu Mincho" w:hAnsi="Times New Roman" w:cs="Times New Roman"/>
            <w:i/>
            <w:sz w:val="24"/>
            <w:szCs w:val="24"/>
            <w:lang w:eastAsia="ja-JP"/>
          </w:rPr>
          <w:delText>P</w:delText>
        </w:r>
      </w:del>
      <w:ins w:id="454" w:author="Liu, Luyu" w:date="2019-10-09T19:44:00Z">
        <w:r>
          <w:rPr>
            <w:rFonts w:ascii="Times New Roman" w:eastAsia="Yu Mincho" w:hAnsi="Times New Roman" w:cs="Times New Roman"/>
            <w:i/>
            <w:sz w:val="24"/>
            <w:szCs w:val="24"/>
            <w:lang w:eastAsia="ja-JP"/>
          </w:rPr>
          <w:t>p</w:t>
        </w:r>
      </w:ins>
      <w:r w:rsidR="00491109">
        <w:rPr>
          <w:rFonts w:ascii="Times New Roman" w:eastAsia="Yu Mincho" w:hAnsi="Times New Roman" w:cs="Times New Roman"/>
          <w:i/>
          <w:sz w:val="24"/>
          <w:szCs w:val="24"/>
          <w:lang w:eastAsia="ja-JP"/>
        </w:rPr>
        <w:t>reemptive transfers</w:t>
      </w:r>
      <w:r w:rsidR="00491109">
        <w:rPr>
          <w:rFonts w:ascii="Times New Roman" w:eastAsia="Yu Mincho" w:hAnsi="Times New Roman" w:cs="Times New Roman"/>
          <w:sz w:val="24"/>
          <w:szCs w:val="24"/>
          <w:lang w:eastAsia="ja-JP"/>
        </w:rPr>
        <w:t xml:space="preserve"> (DD &lt; 0)</w:t>
      </w:r>
      <w:r w:rsidR="00AC5CC1">
        <w:rPr>
          <w:rFonts w:ascii="Times New Roman" w:eastAsia="Yu Mincho" w:hAnsi="Times New Roman" w:cs="Times New Roman"/>
          <w:sz w:val="24"/>
          <w:szCs w:val="24"/>
          <w:lang w:eastAsia="ja-JP"/>
        </w:rPr>
        <w:t xml:space="preserve">, as shown in </w:t>
      </w:r>
      <w:r w:rsidR="00AC5CC1">
        <w:rPr>
          <w:rFonts w:ascii="Times New Roman" w:eastAsia="Yu Mincho" w:hAnsi="Times New Roman" w:cs="Times New Roman"/>
          <w:sz w:val="24"/>
          <w:szCs w:val="24"/>
          <w:lang w:eastAsia="ja-JP"/>
        </w:rPr>
        <w:fldChar w:fldCharType="begin"/>
      </w:r>
      <w:r w:rsidR="00AC5CC1">
        <w:rPr>
          <w:rFonts w:ascii="Times New Roman" w:eastAsia="Yu Mincho" w:hAnsi="Times New Roman" w:cs="Times New Roman"/>
          <w:sz w:val="24"/>
          <w:szCs w:val="24"/>
          <w:lang w:eastAsia="ja-JP"/>
        </w:rPr>
        <w:instrText xml:space="preserve"> REF _Ref19264061 \h </w:instrText>
      </w:r>
      <w:r w:rsidR="00AC5CC1">
        <w:rPr>
          <w:rFonts w:ascii="Times New Roman" w:eastAsia="Yu Mincho" w:hAnsi="Times New Roman" w:cs="Times New Roman"/>
          <w:sz w:val="24"/>
          <w:szCs w:val="24"/>
          <w:lang w:eastAsia="ja-JP"/>
        </w:rPr>
      </w:r>
      <w:r w:rsidR="00AC5CC1">
        <w:rPr>
          <w:rFonts w:ascii="Times New Roman" w:eastAsia="Yu Mincho" w:hAnsi="Times New Roman" w:cs="Times New Roman"/>
          <w:sz w:val="24"/>
          <w:szCs w:val="24"/>
          <w:lang w:eastAsia="ja-JP"/>
        </w:rPr>
        <w:fldChar w:fldCharType="separate"/>
      </w:r>
      <w:r w:rsidR="00AC5CC1">
        <w:rPr>
          <w:rFonts w:ascii="Times New Roman" w:hAnsi="Times New Roman" w:cs="Times New Roman"/>
          <w:sz w:val="24"/>
          <w:szCs w:val="24"/>
        </w:rPr>
        <w:t xml:space="preserve">Figure </w:t>
      </w:r>
      <w:r w:rsidR="00AC5CC1">
        <w:rPr>
          <w:rFonts w:ascii="Times New Roman" w:hAnsi="Times New Roman" w:cs="Times New Roman"/>
          <w:noProof/>
          <w:sz w:val="24"/>
          <w:szCs w:val="24"/>
        </w:rPr>
        <w:t>3</w:t>
      </w:r>
      <w:r w:rsidR="00AC5CC1">
        <w:rPr>
          <w:rFonts w:ascii="Times New Roman" w:eastAsia="Yu Mincho" w:hAnsi="Times New Roman" w:cs="Times New Roman"/>
          <w:sz w:val="24"/>
          <w:szCs w:val="24"/>
          <w:lang w:eastAsia="ja-JP"/>
        </w:rPr>
        <w:fldChar w:fldCharType="end"/>
      </w:r>
      <w:r w:rsidR="00AC5CC1">
        <w:rPr>
          <w:rFonts w:ascii="Times New Roman" w:eastAsia="Yu Mincho" w:hAnsi="Times New Roman" w:cs="Times New Roman"/>
          <w:sz w:val="24"/>
          <w:szCs w:val="24"/>
          <w:lang w:eastAsia="ja-JP"/>
        </w:rPr>
        <w:t xml:space="preserve"> (left). </w:t>
      </w:r>
      <w:r w:rsidR="00491109">
        <w:rPr>
          <w:rFonts w:ascii="Times New Roman" w:eastAsia="Yu Mincho" w:hAnsi="Times New Roman" w:cs="Times New Roman"/>
          <w:sz w:val="24"/>
          <w:szCs w:val="24"/>
          <w:lang w:eastAsia="ja-JP"/>
        </w:rPr>
        <w:t xml:space="preserve"> During a preemptive transfer, instead of the scheduled bus, the user will get on a bus which should have arrived earlier than the passenger at the receiving stop. This is due to delays in the receiving buses. The passenger will naturally take the nearest bus regardless of the schedule. The ATP’s value can be negative, zero or positive, however, a negative ATP will not necessarily suggest a better performance since the TTP can be positive meanwhile.</w:t>
      </w:r>
      <w:r w:rsidR="00491109">
        <w:rPr>
          <w:rFonts w:ascii="Times New Roman" w:hAnsi="Times New Roman" w:cs="Times New Roman"/>
          <w:sz w:val="24"/>
          <w:szCs w:val="24"/>
        </w:rPr>
        <w:t xml:space="preserve"> </w:t>
      </w:r>
    </w:p>
    <w:p w14:paraId="26E64230" w14:textId="3354B2A6" w:rsidR="00491109" w:rsidRDefault="00153F55" w:rsidP="00491109">
      <w:pPr>
        <w:spacing w:line="240" w:lineRule="auto"/>
        <w:jc w:val="center"/>
        <w:rPr>
          <w:rFonts w:ascii="Times New Roman" w:hAnsi="Times New Roman" w:cs="Times New Roman"/>
          <w:sz w:val="24"/>
          <w:szCs w:val="24"/>
        </w:rPr>
      </w:pPr>
      <w:r>
        <w:rPr>
          <w:noProof/>
        </w:rPr>
        <w:lastRenderedPageBreak/>
        <w:drawing>
          <wp:inline distT="0" distB="0" distL="0" distR="0" wp14:anchorId="53566557" wp14:editId="655469CF">
            <wp:extent cx="5486400" cy="4610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4610100"/>
                    </a:xfrm>
                    <a:prstGeom prst="rect">
                      <a:avLst/>
                    </a:prstGeom>
                  </pic:spPr>
                </pic:pic>
              </a:graphicData>
            </a:graphic>
          </wp:inline>
        </w:drawing>
      </w:r>
    </w:p>
    <w:p w14:paraId="6A85EF05" w14:textId="3522E505" w:rsidR="00491109" w:rsidRDefault="00491109" w:rsidP="00491109">
      <w:pPr>
        <w:spacing w:line="240" w:lineRule="auto"/>
        <w:jc w:val="center"/>
        <w:rPr>
          <w:rFonts w:ascii="Times New Roman" w:hAnsi="Times New Roman" w:cs="Times New Roman"/>
          <w:sz w:val="24"/>
          <w:szCs w:val="24"/>
        </w:rPr>
      </w:pPr>
      <w:bookmarkStart w:id="455" w:name="_Ref19264061"/>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9637FE">
        <w:rPr>
          <w:rFonts w:ascii="Times New Roman" w:hAnsi="Times New Roman" w:cs="Times New Roman"/>
          <w:noProof/>
          <w:sz w:val="24"/>
          <w:szCs w:val="24"/>
        </w:rPr>
        <w:t>3</w:t>
      </w:r>
      <w:r>
        <w:rPr>
          <w:rFonts w:ascii="Times New Roman" w:hAnsi="Times New Roman" w:cs="Times New Roman"/>
          <w:sz w:val="24"/>
          <w:szCs w:val="24"/>
        </w:rPr>
        <w:fldChar w:fldCharType="end"/>
      </w:r>
      <w:bookmarkEnd w:id="455"/>
      <w:r>
        <w:rPr>
          <w:rFonts w:ascii="Times New Roman" w:hAnsi="Times New Roman" w:cs="Times New Roman"/>
          <w:sz w:val="24"/>
          <w:szCs w:val="24"/>
        </w:rPr>
        <w:t xml:space="preserve"> Space-time diagram of three scenarios of a transfer synchronization process (Dash line: actual; solid line: schedule.) </w:t>
      </w:r>
    </w:p>
    <w:p w14:paraId="28449059" w14:textId="77777777" w:rsidR="00B86D99" w:rsidRDefault="00B86D99" w:rsidP="00491109">
      <w:pPr>
        <w:keepNext/>
        <w:spacing w:line="240" w:lineRule="auto"/>
        <w:jc w:val="both"/>
        <w:rPr>
          <w:rFonts w:ascii="Times New Roman" w:eastAsia="Yu Mincho" w:hAnsi="Times New Roman" w:cs="Times New Roman"/>
          <w:sz w:val="24"/>
          <w:szCs w:val="24"/>
          <w:lang w:eastAsia="ja-JP"/>
        </w:rPr>
      </w:pPr>
    </w:p>
    <w:p w14:paraId="4E3C4318" w14:textId="77777777" w:rsidR="00491109" w:rsidRDefault="00491109" w:rsidP="00491109">
      <w:pPr>
        <w:pStyle w:val="ListParagraph"/>
        <w:numPr>
          <w:ilvl w:val="1"/>
          <w:numId w:val="1"/>
        </w:numPr>
        <w:spacing w:line="240" w:lineRule="auto"/>
        <w:rPr>
          <w:rFonts w:ascii="Times New Roman" w:hAnsi="Times New Roman" w:cs="Times New Roman"/>
          <w:sz w:val="24"/>
          <w:szCs w:val="24"/>
          <w:u w:val="single"/>
        </w:rPr>
      </w:pPr>
      <w:r>
        <w:rPr>
          <w:rFonts w:ascii="Times New Roman" w:hAnsi="Times New Roman" w:cs="Times New Roman"/>
          <w:sz w:val="24"/>
          <w:szCs w:val="24"/>
          <w:u w:val="single"/>
        </w:rPr>
        <w:t>Defining valid transfers schedule</w:t>
      </w:r>
    </w:p>
    <w:p w14:paraId="4D4DFA0B" w14:textId="77777777" w:rsidR="00AE504C" w:rsidRDefault="00491109" w:rsidP="00491109">
      <w:pPr>
        <w:spacing w:line="240" w:lineRule="auto"/>
        <w:jc w:val="both"/>
        <w:rPr>
          <w:ins w:id="456" w:author="Miller,  Dr. Harvey J." w:date="2019-10-09T15:54:00Z"/>
          <w:rFonts w:ascii="Times New Roman" w:hAnsi="Times New Roman" w:cs="Times New Roman"/>
          <w:sz w:val="24"/>
          <w:szCs w:val="24"/>
        </w:rPr>
      </w:pPr>
      <w:r>
        <w:rPr>
          <w:rFonts w:ascii="Times New Roman" w:eastAsia="Yu Mincho" w:hAnsi="Times New Roman" w:cs="Times New Roman"/>
          <w:sz w:val="24"/>
          <w:szCs w:val="24"/>
          <w:lang w:eastAsia="ja-JP"/>
        </w:rPr>
        <w:t xml:space="preserve">There are four policies for transfer scheduling in </w:t>
      </w:r>
      <w:ins w:id="457" w:author="Miller,  Dr. Harvey J." w:date="2019-10-09T15:53:00Z">
        <w:r w:rsidR="00AE504C">
          <w:rPr>
            <w:rFonts w:ascii="Times New Roman" w:eastAsia="Yu Mincho" w:hAnsi="Times New Roman" w:cs="Times New Roman"/>
            <w:sz w:val="24"/>
            <w:szCs w:val="24"/>
            <w:lang w:eastAsia="ja-JP"/>
          </w:rPr>
          <w:t>public transit</w:t>
        </w:r>
      </w:ins>
      <w:del w:id="458" w:author="Miller,  Dr. Harvey J." w:date="2019-10-09T15:53:00Z">
        <w:r w:rsidDel="00AE504C">
          <w:rPr>
            <w:rFonts w:ascii="Times New Roman" w:eastAsia="Yu Mincho" w:hAnsi="Times New Roman" w:cs="Times New Roman"/>
            <w:sz w:val="24"/>
            <w:szCs w:val="24"/>
            <w:lang w:eastAsia="ja-JP"/>
          </w:rPr>
          <w:delText>PT</w:delText>
        </w:r>
      </w:del>
      <w:r>
        <w:rPr>
          <w:rFonts w:ascii="Times New Roman" w:eastAsia="Yu Mincho" w:hAnsi="Times New Roman" w:cs="Times New Roman"/>
          <w:sz w:val="24"/>
          <w:szCs w:val="24"/>
          <w:lang w:eastAsia="ja-JP"/>
        </w:rPr>
        <w:t xml:space="preserve"> systems: 1) Unscheduled transfers; 2) Scheduled transfers without vehicles waiting</w:t>
      </w:r>
      <w:ins w:id="459" w:author="Miller,  Dr. Harvey J." w:date="2019-10-09T15:53:00Z">
        <w:r w:rsidR="00AE504C">
          <w:rPr>
            <w:rFonts w:ascii="Times New Roman" w:eastAsia="Yu Mincho" w:hAnsi="Times New Roman" w:cs="Times New Roman"/>
            <w:sz w:val="24"/>
            <w:szCs w:val="24"/>
            <w:lang w:eastAsia="ja-JP"/>
          </w:rPr>
          <w:t>;</w:t>
        </w:r>
      </w:ins>
      <w:del w:id="460" w:author="Miller,  Dr. Harvey J." w:date="2019-10-09T15:53:00Z">
        <w:r w:rsidDel="00AE504C">
          <w:rPr>
            <w:rFonts w:ascii="Times New Roman" w:eastAsia="Yu Mincho" w:hAnsi="Times New Roman" w:cs="Times New Roman"/>
            <w:sz w:val="24"/>
            <w:szCs w:val="24"/>
            <w:lang w:eastAsia="ja-JP"/>
          </w:rPr>
          <w:delText>,</w:delText>
        </w:r>
      </w:del>
      <w:r>
        <w:rPr>
          <w:rFonts w:ascii="Times New Roman" w:eastAsia="Yu Mincho" w:hAnsi="Times New Roman" w:cs="Times New Roman"/>
          <w:sz w:val="24"/>
          <w:szCs w:val="24"/>
          <w:lang w:eastAsia="ja-JP"/>
        </w:rPr>
        <w:t xml:space="preserve"> 3) Single holding strategy that lower frequency vehicles wait for higher frequency vehicles</w:t>
      </w:r>
      <w:ins w:id="461" w:author="Miller,  Dr. Harvey J." w:date="2019-10-09T15:53:00Z">
        <w:r w:rsidR="00AE504C">
          <w:rPr>
            <w:rFonts w:ascii="Times New Roman" w:eastAsia="Yu Mincho" w:hAnsi="Times New Roman" w:cs="Times New Roman"/>
            <w:sz w:val="24"/>
            <w:szCs w:val="24"/>
            <w:lang w:eastAsia="ja-JP"/>
          </w:rPr>
          <w:t>;</w:t>
        </w:r>
      </w:ins>
      <w:del w:id="462" w:author="Miller,  Dr. Harvey J." w:date="2019-10-09T15:53:00Z">
        <w:r w:rsidDel="00AE504C">
          <w:rPr>
            <w:rFonts w:ascii="Times New Roman" w:eastAsia="Yu Mincho" w:hAnsi="Times New Roman" w:cs="Times New Roman"/>
            <w:sz w:val="24"/>
            <w:szCs w:val="24"/>
            <w:lang w:eastAsia="ja-JP"/>
          </w:rPr>
          <w:delText>,</w:delText>
        </w:r>
      </w:del>
      <w:r>
        <w:rPr>
          <w:rFonts w:ascii="Times New Roman" w:eastAsia="Yu Mincho" w:hAnsi="Times New Roman" w:cs="Times New Roman"/>
          <w:sz w:val="24"/>
          <w:szCs w:val="24"/>
          <w:lang w:eastAsia="ja-JP"/>
        </w:rPr>
        <w:t xml:space="preserve"> 4) Double holding transfer that both vehicles hold for transfers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0041-1655","author":[{"dropping-particle":"","family":"Knoppers","given":"Peter","non-dropping-particle":"","parse-names":false,"suffix":""},{"dropping-particle":"","family":"Muller","given":"Theo","non-dropping-particle":"","parse-names":false,"suffix":""}],"container-title":"Transportation Science","id":"ITEM-1","issue":"1","issued":{"date-parts":[["1995"]]},"page":"101-105","publisher":"INFORMS","title":"Optimized transfer opportunities in public transport","type":"article-journal","volume":"29"},"uris":["http://www.mendeley.com/documents/?uuid=be5b0673-a159-4082-b127-dc43be7a0896"]},{"id":"ITEM-2","itemData":{"ISBN":"0080549543","author":[{"dropping-particle":"","family":"Ceder","given":"Avishai","non-dropping-particle":"","parse-names":false,"suffix":""}],"id":"ITEM-2","issued":{"date-parts":[["2007"]]},"publisher":"CRC press","title":"Public transit planning and operation: Modeling, practice and behavior","type":"book"},"uris":["http://www.mendeley.com/documents/?uuid=7b109be3-73de-428c-840c-196808b32629","http://www.mendeley.com/documents/?uuid=d9776b33-8773-458e-8570-43c097413443"]}],"mendeley":{"formattedCitation":"(Ceder, 2007; Knoppers &amp; Muller, 1995)","plainTextFormattedCitation":"(Ceder, 2007; Knoppers &amp; Muller, 1995)","previouslyFormattedCitation":"(Ceder, 2007; Knoppers &amp; Muller, 1995)"},"properties":{"noteIndex":0},"schema":"https://github.com/citation-style-language/schema/raw/master/csl-citation.json"}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(Ceder, 2007; Knoppers &amp; Muller, 1995)</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Many </w:t>
      </w:r>
      <w:ins w:id="463" w:author="Miller,  Dr. Harvey J." w:date="2019-10-09T15:54:00Z">
        <w:r w:rsidR="00AE504C">
          <w:rPr>
            <w:rFonts w:ascii="Times New Roman" w:eastAsia="Yu Mincho" w:hAnsi="Times New Roman" w:cs="Times New Roman"/>
            <w:sz w:val="24"/>
            <w:szCs w:val="24"/>
            <w:lang w:eastAsia="ja-JP"/>
          </w:rPr>
          <w:t>transit</w:t>
        </w:r>
      </w:ins>
      <w:del w:id="464" w:author="Miller,  Dr. Harvey J." w:date="2019-10-09T15:54:00Z">
        <w:r w:rsidDel="00AE504C">
          <w:rPr>
            <w:rFonts w:ascii="Times New Roman" w:eastAsia="Yu Mincho" w:hAnsi="Times New Roman" w:cs="Times New Roman"/>
            <w:sz w:val="24"/>
            <w:szCs w:val="24"/>
            <w:lang w:eastAsia="ja-JP"/>
          </w:rPr>
          <w:delText>PT</w:delText>
        </w:r>
      </w:del>
      <w:r>
        <w:rPr>
          <w:rFonts w:ascii="Times New Roman" w:eastAsia="Yu Mincho" w:hAnsi="Times New Roman" w:cs="Times New Roman"/>
          <w:sz w:val="24"/>
          <w:szCs w:val="24"/>
          <w:lang w:eastAsia="ja-JP"/>
        </w:rPr>
        <w:t xml:space="preserve"> </w:t>
      </w:r>
      <w:r w:rsidR="00B257BE">
        <w:rPr>
          <w:rFonts w:ascii="Times New Roman" w:eastAsia="Yu Mincho" w:hAnsi="Times New Roman" w:cs="Times New Roman"/>
          <w:sz w:val="24"/>
          <w:szCs w:val="24"/>
          <w:lang w:eastAsia="ja-JP"/>
        </w:rPr>
        <w:t>authorities</w:t>
      </w:r>
      <w:r>
        <w:rPr>
          <w:rFonts w:ascii="Times New Roman" w:eastAsia="Yu Mincho" w:hAnsi="Times New Roman" w:cs="Times New Roman"/>
          <w:sz w:val="24"/>
          <w:szCs w:val="24"/>
          <w:lang w:eastAsia="ja-JP"/>
        </w:rPr>
        <w:t xml:space="preserve">, especially those that rely on buses, use an unscheduled transfer policy, </w:t>
      </w:r>
      <w:r>
        <w:rPr>
          <w:rFonts w:ascii="Times New Roman" w:hAnsi="Times New Roman" w:cs="Times New Roman"/>
          <w:sz w:val="24"/>
          <w:szCs w:val="24"/>
        </w:rPr>
        <w:t xml:space="preserve">meaning there are few explicitly scheduled </w:t>
      </w:r>
      <w:r>
        <w:rPr>
          <w:rFonts w:ascii="Times New Roman" w:eastAsia="Yu Mincho" w:hAnsi="Times New Roman" w:cs="Times New Roman"/>
          <w:sz w:val="24"/>
          <w:szCs w:val="24"/>
          <w:lang w:eastAsia="ja-JP"/>
        </w:rPr>
        <w:t>transfers</w:t>
      </w:r>
      <w:r>
        <w:rPr>
          <w:rFonts w:ascii="Times New Roman" w:hAnsi="Times New Roman" w:cs="Times New Roman"/>
          <w:sz w:val="24"/>
          <w:szCs w:val="24"/>
        </w:rPr>
        <w:t xml:space="preserve"> in the GTFS static data. </w:t>
      </w:r>
      <w:r w:rsidR="00B86D99">
        <w:rPr>
          <w:rFonts w:ascii="Times New Roman" w:hAnsi="Times New Roman" w:cs="Times New Roman"/>
          <w:sz w:val="24"/>
          <w:szCs w:val="24"/>
        </w:rPr>
        <w:t xml:space="preserve">Moreover, in reality, transit users’ transfer behavior and transit real-time apps </w:t>
      </w:r>
      <w:r w:rsidR="001C5D7C">
        <w:rPr>
          <w:rFonts w:ascii="Times New Roman" w:hAnsi="Times New Roman" w:cs="Times New Roman"/>
          <w:sz w:val="24"/>
          <w:szCs w:val="24"/>
        </w:rPr>
        <w:t>will</w:t>
      </w:r>
      <w:r w:rsidR="00B86D99">
        <w:rPr>
          <w:rFonts w:ascii="Times New Roman" w:hAnsi="Times New Roman" w:cs="Times New Roman"/>
          <w:sz w:val="24"/>
          <w:szCs w:val="24"/>
        </w:rPr>
        <w:t xml:space="preserve"> not strictly follow the scheduled transfers. </w:t>
      </w:r>
    </w:p>
    <w:p w14:paraId="78E6C1C3" w14:textId="21949F9F" w:rsidR="00491109" w:rsidRDefault="00491109">
      <w:pPr>
        <w:spacing w:line="240" w:lineRule="auto"/>
        <w:ind w:firstLine="720"/>
        <w:jc w:val="both"/>
        <w:rPr>
          <w:rFonts w:ascii="Times New Roman" w:hAnsi="Times New Roman" w:cs="Times New Roman"/>
          <w:sz w:val="24"/>
          <w:szCs w:val="24"/>
        </w:rPr>
        <w:pPrChange w:id="465" w:author="Miller,  Dr. Harvey J." w:date="2019-10-09T15:54:00Z">
          <w:pPr>
            <w:spacing w:line="240" w:lineRule="auto"/>
            <w:jc w:val="both"/>
          </w:pPr>
        </w:pPrChange>
      </w:pPr>
      <w:del w:id="466" w:author="Liu, Luyu" w:date="2019-10-09T19:50:00Z">
        <w:r w:rsidDel="008F3C91">
          <w:rPr>
            <w:rFonts w:ascii="Times New Roman" w:hAnsi="Times New Roman" w:cs="Times New Roman"/>
            <w:sz w:val="24"/>
            <w:szCs w:val="24"/>
          </w:rPr>
          <w:delText>Co</w:delText>
        </w:r>
      </w:del>
      <w:ins w:id="467" w:author="Miller,  Dr. Harvey J." w:date="2019-10-09T15:54:00Z">
        <w:del w:id="468" w:author="Liu, Luyu" w:date="2019-10-09T19:50:00Z">
          <w:r w:rsidR="00AE504C" w:rsidDel="008F3C91">
            <w:rPr>
              <w:rFonts w:ascii="Times New Roman" w:hAnsi="Times New Roman" w:cs="Times New Roman"/>
              <w:sz w:val="24"/>
              <w:szCs w:val="24"/>
            </w:rPr>
            <w:delText>nsquently</w:delText>
          </w:r>
        </w:del>
      </w:ins>
      <w:ins w:id="469" w:author="Liu, Luyu" w:date="2019-10-09T19:50:00Z">
        <w:r w:rsidR="008F3C91">
          <w:rPr>
            <w:rFonts w:ascii="Times New Roman" w:hAnsi="Times New Roman" w:cs="Times New Roman"/>
            <w:sz w:val="24"/>
            <w:szCs w:val="24"/>
          </w:rPr>
          <w:t>Consequently</w:t>
        </w:r>
      </w:ins>
      <w:del w:id="470" w:author="Miller,  Dr. Harvey J." w:date="2019-10-09T15:54:00Z">
        <w:r w:rsidDel="00AE504C">
          <w:rPr>
            <w:rFonts w:ascii="Times New Roman" w:hAnsi="Times New Roman" w:cs="Times New Roman"/>
            <w:sz w:val="24"/>
            <w:szCs w:val="24"/>
          </w:rPr>
          <w:delText>rrespondingly</w:delText>
        </w:r>
      </w:del>
      <w:r>
        <w:rPr>
          <w:rFonts w:ascii="Times New Roman" w:hAnsi="Times New Roman" w:cs="Times New Roman"/>
          <w:sz w:val="24"/>
          <w:szCs w:val="24"/>
        </w:rPr>
        <w:t>, we have to search empirically for possible transfers from the GTFS static data. Theoretically, any two trips at two stops which are proximal enough for users to access can be regarded as a valid transfer. This can be refined with passenger data that shows actual transfers; this is likely to be a subset of the valid transfers. However, the danger with this approach is we may miss a potential transfer if it did not occur in the data.</w:t>
      </w:r>
    </w:p>
    <w:p w14:paraId="47A45212" w14:textId="2A902B80" w:rsidR="00491109" w:rsidRDefault="00491109" w:rsidP="00B257BE">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Based on the data structure in the GTFS data, we define three levels of aggregation: </w:t>
      </w:r>
      <w:r>
        <w:rPr>
          <w:rFonts w:ascii="Times New Roman" w:hAnsi="Times New Roman" w:cs="Times New Roman"/>
          <w:i/>
          <w:sz w:val="24"/>
          <w:szCs w:val="24"/>
        </w:rPr>
        <w:t>stop</w:t>
      </w:r>
      <w:r>
        <w:rPr>
          <w:rFonts w:ascii="Times New Roman" w:hAnsi="Times New Roman" w:cs="Times New Roman"/>
          <w:sz w:val="24"/>
          <w:szCs w:val="24"/>
        </w:rPr>
        <w:t xml:space="preserve">, </w:t>
      </w:r>
      <w:r>
        <w:rPr>
          <w:rFonts w:ascii="Times New Roman" w:hAnsi="Times New Roman" w:cs="Times New Roman"/>
          <w:i/>
          <w:sz w:val="24"/>
          <w:szCs w:val="24"/>
        </w:rPr>
        <w:t>route</w:t>
      </w:r>
      <w:r>
        <w:rPr>
          <w:rFonts w:ascii="Times New Roman" w:hAnsi="Times New Roman" w:cs="Times New Roman"/>
          <w:sz w:val="24"/>
          <w:szCs w:val="24"/>
        </w:rPr>
        <w:t xml:space="preserve">, and </w:t>
      </w:r>
      <w:r>
        <w:rPr>
          <w:rFonts w:ascii="Times New Roman" w:hAnsi="Times New Roman" w:cs="Times New Roman"/>
          <w:i/>
          <w:sz w:val="24"/>
          <w:szCs w:val="24"/>
        </w:rPr>
        <w:t>trip</w:t>
      </w:r>
      <w:r>
        <w:rPr>
          <w:rFonts w:ascii="Times New Roman" w:hAnsi="Times New Roman" w:cs="Times New Roman"/>
          <w:sz w:val="24"/>
          <w:szCs w:val="24"/>
        </w:rPr>
        <w:t>. Every trip is run according to a fixed schedule by a bus at a specific time. Trips with a same schedule can be aggregated into a route, and some routes can be bound to a stop. To find transfer schedule from GTFS schedule, we developed a hierarchical searching algorithm in Python and MongoDB environment. Using the algorithm, we derived all possible stops combinations, route combinations, and GTFS trip combinations. Only those combinations with near distance (</w:t>
      </w:r>
      <w:r w:rsidR="00C13946">
        <w:rPr>
          <w:rFonts w:ascii="Times New Roman" w:hAnsi="Times New Roman" w:cs="Times New Roman"/>
          <w:sz w:val="24"/>
          <w:szCs w:val="24"/>
        </w:rPr>
        <w:t xml:space="preserve">Euclidean distance </w:t>
      </w:r>
      <w:r>
        <w:rPr>
          <w:rFonts w:ascii="Times New Roman" w:hAnsi="Times New Roman" w:cs="Times New Roman"/>
          <w:sz w:val="24"/>
          <w:szCs w:val="24"/>
        </w:rPr>
        <w:t xml:space="preserve">&lt; 100 meters) and unique routes are selected </w:t>
      </w:r>
      <w:ins w:id="471" w:author="Miller,  Dr. Harvey J." w:date="2019-10-09T15:55:00Z">
        <w:r w:rsidR="00AE504C">
          <w:rPr>
            <w:rFonts w:ascii="Times New Roman" w:hAnsi="Times New Roman" w:cs="Times New Roman"/>
            <w:sz w:val="24"/>
            <w:szCs w:val="24"/>
          </w:rPr>
          <w:t xml:space="preserve">for </w:t>
        </w:r>
      </w:ins>
      <w:del w:id="472" w:author="Miller,  Dr. Harvey J." w:date="2019-10-09T15:55:00Z">
        <w:r w:rsidDel="00AE504C">
          <w:rPr>
            <w:rFonts w:ascii="Times New Roman" w:hAnsi="Times New Roman" w:cs="Times New Roman"/>
            <w:sz w:val="24"/>
            <w:szCs w:val="24"/>
          </w:rPr>
          <w:delText xml:space="preserve">into </w:delText>
        </w:r>
      </w:del>
      <w:r>
        <w:rPr>
          <w:rFonts w:ascii="Times New Roman" w:hAnsi="Times New Roman" w:cs="Times New Roman"/>
          <w:sz w:val="24"/>
          <w:szCs w:val="24"/>
        </w:rPr>
        <w:t xml:space="preserve">the transfer schedule. </w:t>
      </w:r>
    </w:p>
    <w:p w14:paraId="05ED5CAD" w14:textId="77777777" w:rsidR="00491109" w:rsidRDefault="00491109" w:rsidP="00491109">
      <w:pPr>
        <w:spacing w:line="240" w:lineRule="auto"/>
        <w:ind w:firstLine="720"/>
        <w:jc w:val="both"/>
        <w:rPr>
          <w:rFonts w:ascii="Times New Roman" w:hAnsi="Times New Roman" w:cs="Times New Roman"/>
          <w:sz w:val="24"/>
          <w:szCs w:val="24"/>
        </w:rPr>
      </w:pPr>
    </w:p>
    <w:p w14:paraId="7E090E0B" w14:textId="4FD4374A" w:rsidR="00491109" w:rsidRDefault="00AE504C" w:rsidP="00491109">
      <w:pPr>
        <w:pStyle w:val="ListParagraph"/>
        <w:numPr>
          <w:ilvl w:val="1"/>
          <w:numId w:val="1"/>
        </w:numPr>
        <w:spacing w:line="240" w:lineRule="auto"/>
        <w:rPr>
          <w:rFonts w:ascii="Times New Roman" w:hAnsi="Times New Roman" w:cs="Times New Roman"/>
          <w:sz w:val="24"/>
          <w:szCs w:val="24"/>
          <w:u w:val="single"/>
        </w:rPr>
      </w:pPr>
      <w:ins w:id="473" w:author="Miller,  Dr. Harvey J." w:date="2019-10-09T15:54:00Z">
        <w:r>
          <w:rPr>
            <w:rFonts w:ascii="Times New Roman" w:hAnsi="Times New Roman" w:cs="Times New Roman"/>
            <w:sz w:val="24"/>
            <w:szCs w:val="24"/>
            <w:u w:val="single"/>
          </w:rPr>
          <w:t>Other m</w:t>
        </w:r>
      </w:ins>
      <w:del w:id="474" w:author="Miller,  Dr. Harvey J." w:date="2019-10-09T15:54:00Z">
        <w:r w:rsidR="00491109" w:rsidDel="00AE504C">
          <w:rPr>
            <w:rFonts w:ascii="Times New Roman" w:hAnsi="Times New Roman" w:cs="Times New Roman"/>
            <w:sz w:val="24"/>
            <w:szCs w:val="24"/>
            <w:u w:val="single"/>
          </w:rPr>
          <w:delText>M</w:delText>
        </w:r>
      </w:del>
      <w:r w:rsidR="00491109">
        <w:rPr>
          <w:rFonts w:ascii="Times New Roman" w:hAnsi="Times New Roman" w:cs="Times New Roman"/>
          <w:sz w:val="24"/>
          <w:szCs w:val="24"/>
          <w:u w:val="single"/>
        </w:rPr>
        <w:t>easure</w:t>
      </w:r>
      <w:del w:id="475" w:author="Miller,  Dr. Harvey J." w:date="2019-10-09T15:55:00Z">
        <w:r w:rsidR="00491109" w:rsidDel="00AE504C">
          <w:rPr>
            <w:rFonts w:ascii="Times New Roman" w:hAnsi="Times New Roman" w:cs="Times New Roman"/>
            <w:sz w:val="24"/>
            <w:szCs w:val="24"/>
            <w:u w:val="single"/>
          </w:rPr>
          <w:delText>ment</w:delText>
        </w:r>
      </w:del>
      <w:r w:rsidR="00491109">
        <w:rPr>
          <w:rFonts w:ascii="Times New Roman" w:hAnsi="Times New Roman" w:cs="Times New Roman"/>
          <w:sz w:val="24"/>
          <w:szCs w:val="24"/>
          <w:u w:val="single"/>
        </w:rPr>
        <w:t>s</w:t>
      </w:r>
    </w:p>
    <w:p w14:paraId="4D872919" w14:textId="77777777" w:rsidR="00AE504C" w:rsidRDefault="00AE504C">
      <w:pPr>
        <w:spacing w:line="240" w:lineRule="auto"/>
        <w:jc w:val="both"/>
        <w:rPr>
          <w:ins w:id="476" w:author="Miller,  Dr. Harvey J." w:date="2019-10-09T15:58:00Z"/>
          <w:rFonts w:ascii="Times New Roman" w:eastAsia="Yu Mincho" w:hAnsi="Times New Roman" w:cs="Times New Roman"/>
          <w:sz w:val="24"/>
          <w:szCs w:val="24"/>
          <w:lang w:eastAsia="ja-JP"/>
        </w:rPr>
      </w:pPr>
      <w:ins w:id="477" w:author="Miller,  Dr. Harvey J." w:date="2019-10-09T15:55:00Z">
        <w:r>
          <w:rPr>
            <w:rFonts w:ascii="Times New Roman" w:eastAsia="Yu Mincho" w:hAnsi="Times New Roman" w:cs="Times New Roman"/>
            <w:sz w:val="24"/>
            <w:szCs w:val="24"/>
            <w:lang w:eastAsia="ja-JP"/>
          </w:rPr>
          <w:t>We present</w:t>
        </w:r>
        <w:r w:rsidRPr="00AE504C">
          <w:rPr>
            <w:rFonts w:ascii="Times New Roman" w:eastAsia="Yu Mincho" w:hAnsi="Times New Roman" w:cs="Times New Roman"/>
            <w:sz w:val="24"/>
            <w:szCs w:val="24"/>
            <w:lang w:eastAsia="ja-JP"/>
          </w:rPr>
          <w:t xml:space="preserve"> several methods to asse</w:t>
        </w:r>
        <w:r>
          <w:rPr>
            <w:rFonts w:ascii="Times New Roman" w:eastAsia="Yu Mincho" w:hAnsi="Times New Roman" w:cs="Times New Roman"/>
            <w:sz w:val="24"/>
            <w:szCs w:val="24"/>
            <w:lang w:eastAsia="ja-JP"/>
          </w:rPr>
          <w:t>ss the risk of transfers in a public transit</w:t>
        </w:r>
        <w:r w:rsidRPr="00AE504C">
          <w:rPr>
            <w:rFonts w:ascii="Times New Roman" w:eastAsia="Yu Mincho" w:hAnsi="Times New Roman" w:cs="Times New Roman"/>
            <w:sz w:val="24"/>
            <w:szCs w:val="24"/>
            <w:lang w:eastAsia="ja-JP"/>
          </w:rPr>
          <w:t xml:space="preserve"> system</w:t>
        </w:r>
      </w:ins>
      <w:del w:id="478" w:author="Miller,  Dr. Harvey J." w:date="2019-10-09T15:56:00Z">
        <w:r w:rsidR="00491109" w:rsidDel="00AE504C">
          <w:rPr>
            <w:rFonts w:ascii="Times New Roman" w:eastAsia="Yu Mincho" w:hAnsi="Times New Roman" w:cs="Times New Roman"/>
            <w:sz w:val="24"/>
            <w:szCs w:val="24"/>
            <w:lang w:eastAsia="ja-JP"/>
          </w:rPr>
          <w:delText xml:space="preserve">To systematically measure the risk of missing </w:delText>
        </w:r>
      </w:del>
      <w:del w:id="479" w:author="Miller,  Dr. Harvey J." w:date="2019-10-09T15:55:00Z">
        <w:r w:rsidR="00491109" w:rsidDel="00AE504C">
          <w:rPr>
            <w:rFonts w:ascii="Times New Roman" w:eastAsia="Yu Mincho" w:hAnsi="Times New Roman" w:cs="Times New Roman"/>
            <w:sz w:val="24"/>
            <w:szCs w:val="24"/>
            <w:lang w:eastAsia="ja-JP"/>
          </w:rPr>
          <w:delText>PT</w:delText>
        </w:r>
      </w:del>
      <w:del w:id="480" w:author="Miller,  Dr. Harvey J." w:date="2019-10-09T15:56:00Z">
        <w:r w:rsidR="00491109" w:rsidDel="00AE504C">
          <w:rPr>
            <w:rFonts w:ascii="Times New Roman" w:eastAsia="Yu Mincho" w:hAnsi="Times New Roman" w:cs="Times New Roman"/>
            <w:sz w:val="24"/>
            <w:szCs w:val="24"/>
            <w:lang w:eastAsia="ja-JP"/>
          </w:rPr>
          <w:delText xml:space="preserve"> transfers,</w:delText>
        </w:r>
      </w:del>
      <w:del w:id="481" w:author="Miller,  Dr. Harvey J." w:date="2019-10-09T15:55:00Z">
        <w:r w:rsidR="00491109" w:rsidDel="00AE504C">
          <w:rPr>
            <w:rFonts w:ascii="Times New Roman" w:eastAsia="Yu Mincho" w:hAnsi="Times New Roman" w:cs="Times New Roman"/>
            <w:sz w:val="24"/>
            <w:szCs w:val="24"/>
            <w:lang w:eastAsia="ja-JP"/>
          </w:rPr>
          <w:delText xml:space="preserve"> we developed several methods to assess the risk of transfers in a PT system</w:delText>
        </w:r>
      </w:del>
      <w:r w:rsidR="00491109">
        <w:rPr>
          <w:rFonts w:ascii="Times New Roman" w:eastAsia="Yu Mincho" w:hAnsi="Times New Roman" w:cs="Times New Roman"/>
          <w:sz w:val="24"/>
          <w:szCs w:val="24"/>
          <w:lang w:eastAsia="ja-JP"/>
        </w:rPr>
        <w:t xml:space="preserve">. We measured each transfer using the total time penalty or a binary value that represents whether it has additional time penalty or not. Based on the assessment of single transfer, transfer risk is </w:t>
      </w:r>
      <w:del w:id="482" w:author="Miller,  Dr. Harvey J." w:date="2019-10-09T15:56:00Z">
        <w:r w:rsidR="00491109" w:rsidDel="00AE504C">
          <w:rPr>
            <w:rFonts w:ascii="Times New Roman" w:eastAsia="Yu Mincho" w:hAnsi="Times New Roman" w:cs="Times New Roman"/>
            <w:sz w:val="24"/>
            <w:szCs w:val="24"/>
            <w:lang w:eastAsia="ja-JP"/>
          </w:rPr>
          <w:delText xml:space="preserve">defined as </w:delText>
        </w:r>
      </w:del>
      <w:r w:rsidR="00491109">
        <w:rPr>
          <w:rFonts w:ascii="Times New Roman" w:eastAsia="Yu Mincho" w:hAnsi="Times New Roman" w:cs="Times New Roman"/>
          <w:sz w:val="24"/>
          <w:szCs w:val="24"/>
          <w:lang w:eastAsia="ja-JP"/>
        </w:rPr>
        <w:t xml:space="preserve">the </w:t>
      </w:r>
      <w:ins w:id="483" w:author="Miller,  Dr. Harvey J." w:date="2019-10-09T15:57:00Z">
        <w:r>
          <w:rPr>
            <w:rFonts w:ascii="Times New Roman" w:eastAsia="Yu Mincho" w:hAnsi="Times New Roman" w:cs="Times New Roman"/>
            <w:sz w:val="24"/>
            <w:szCs w:val="24"/>
            <w:lang w:eastAsia="ja-JP"/>
          </w:rPr>
          <w:t xml:space="preserve">proportion of </w:t>
        </w:r>
      </w:ins>
      <w:del w:id="484" w:author="Miller,  Dr. Harvey J." w:date="2019-10-09T15:57:00Z">
        <w:r w:rsidR="00491109" w:rsidDel="00AE504C">
          <w:rPr>
            <w:rFonts w:ascii="Times New Roman" w:eastAsia="Yu Mincho" w:hAnsi="Times New Roman" w:cs="Times New Roman"/>
            <w:sz w:val="24"/>
            <w:szCs w:val="24"/>
            <w:lang w:eastAsia="ja-JP"/>
          </w:rPr>
          <w:delText>empirical p</w:delText>
        </w:r>
      </w:del>
      <w:del w:id="485" w:author="Miller,  Dr. Harvey J." w:date="2019-10-09T15:56:00Z">
        <w:r w:rsidR="00491109" w:rsidDel="00AE504C">
          <w:rPr>
            <w:rFonts w:ascii="Times New Roman" w:eastAsia="Yu Mincho" w:hAnsi="Times New Roman" w:cs="Times New Roman"/>
            <w:sz w:val="24"/>
            <w:szCs w:val="24"/>
            <w:lang w:eastAsia="ja-JP"/>
          </w:rPr>
          <w:delText>ossibility</w:delText>
        </w:r>
      </w:del>
      <w:del w:id="486" w:author="Miller,  Dr. Harvey J." w:date="2019-10-09T15:57:00Z">
        <w:r w:rsidR="00491109" w:rsidDel="00AE504C">
          <w:rPr>
            <w:rFonts w:ascii="Times New Roman" w:eastAsia="Yu Mincho" w:hAnsi="Times New Roman" w:cs="Times New Roman"/>
            <w:sz w:val="24"/>
            <w:szCs w:val="24"/>
            <w:lang w:eastAsia="ja-JP"/>
          </w:rPr>
          <w:delText xml:space="preserve"> of </w:delText>
        </w:r>
      </w:del>
      <w:ins w:id="487" w:author="Miller,  Dr. Harvey J." w:date="2019-10-09T15:56:00Z">
        <w:r>
          <w:rPr>
            <w:rFonts w:ascii="Times New Roman" w:eastAsia="Yu Mincho" w:hAnsi="Times New Roman" w:cs="Times New Roman"/>
            <w:sz w:val="24"/>
            <w:szCs w:val="24"/>
            <w:lang w:eastAsia="ja-JP"/>
          </w:rPr>
          <w:t xml:space="preserve">missed </w:t>
        </w:r>
      </w:ins>
      <w:del w:id="488" w:author="Miller,  Dr. Harvey J." w:date="2019-10-09T15:56:00Z">
        <w:r w:rsidR="00491109" w:rsidDel="00AE504C">
          <w:rPr>
            <w:rFonts w:ascii="Times New Roman" w:eastAsia="Yu Mincho" w:hAnsi="Times New Roman" w:cs="Times New Roman"/>
            <w:sz w:val="24"/>
            <w:szCs w:val="24"/>
            <w:lang w:eastAsia="ja-JP"/>
          </w:rPr>
          <w:delText xml:space="preserve">the </w:delText>
        </w:r>
      </w:del>
      <w:r w:rsidR="00491109">
        <w:rPr>
          <w:rFonts w:ascii="Times New Roman" w:eastAsia="Yu Mincho" w:hAnsi="Times New Roman" w:cs="Times New Roman"/>
          <w:sz w:val="24"/>
          <w:szCs w:val="24"/>
          <w:lang w:eastAsia="ja-JP"/>
        </w:rPr>
        <w:t>transfer</w:t>
      </w:r>
      <w:ins w:id="489" w:author="Miller,  Dr. Harvey J." w:date="2019-10-09T15:57:00Z">
        <w:r>
          <w:rPr>
            <w:rFonts w:ascii="Times New Roman" w:eastAsia="Yu Mincho" w:hAnsi="Times New Roman" w:cs="Times New Roman"/>
            <w:sz w:val="24"/>
            <w:szCs w:val="24"/>
            <w:lang w:eastAsia="ja-JP"/>
          </w:rPr>
          <w:t xml:space="preserve">s based on the empirical schedule and real-time vehicle location data; we can </w:t>
        </w:r>
      </w:ins>
      <w:ins w:id="490" w:author="Miller,  Dr. Harvey J." w:date="2019-10-09T15:58:00Z">
        <w:r>
          <w:rPr>
            <w:rFonts w:ascii="Times New Roman" w:eastAsia="Yu Mincho" w:hAnsi="Times New Roman" w:cs="Times New Roman"/>
            <w:sz w:val="24"/>
            <w:szCs w:val="24"/>
            <w:lang w:eastAsia="ja-JP"/>
          </w:rPr>
          <w:t>interpret</w:t>
        </w:r>
      </w:ins>
      <w:ins w:id="491" w:author="Miller,  Dr. Harvey J." w:date="2019-10-09T15:57:00Z">
        <w:r>
          <w:rPr>
            <w:rFonts w:ascii="Times New Roman" w:eastAsia="Yu Mincho" w:hAnsi="Times New Roman" w:cs="Times New Roman"/>
            <w:sz w:val="24"/>
            <w:szCs w:val="24"/>
            <w:lang w:eastAsia="ja-JP"/>
          </w:rPr>
          <w:t xml:space="preserve"> this as an </w:t>
        </w:r>
      </w:ins>
      <w:ins w:id="492" w:author="Miller,  Dr. Harvey J." w:date="2019-10-09T15:58:00Z">
        <w:r>
          <w:rPr>
            <w:rFonts w:ascii="Times New Roman" w:eastAsia="Yu Mincho" w:hAnsi="Times New Roman" w:cs="Times New Roman"/>
            <w:sz w:val="24"/>
            <w:szCs w:val="24"/>
            <w:lang w:eastAsia="ja-JP"/>
          </w:rPr>
          <w:t>empirical</w:t>
        </w:r>
      </w:ins>
      <w:ins w:id="493" w:author="Miller,  Dr. Harvey J." w:date="2019-10-09T15:57:00Z">
        <w:r>
          <w:rPr>
            <w:rFonts w:ascii="Times New Roman" w:eastAsia="Yu Mincho" w:hAnsi="Times New Roman" w:cs="Times New Roman"/>
            <w:sz w:val="24"/>
            <w:szCs w:val="24"/>
            <w:lang w:eastAsia="ja-JP"/>
          </w:rPr>
          <w:t xml:space="preserve"> </w:t>
        </w:r>
      </w:ins>
      <w:ins w:id="494" w:author="Miller,  Dr. Harvey J." w:date="2019-10-09T15:58:00Z">
        <w:r>
          <w:rPr>
            <w:rFonts w:ascii="Times New Roman" w:eastAsia="Yu Mincho" w:hAnsi="Times New Roman" w:cs="Times New Roman"/>
            <w:sz w:val="24"/>
            <w:szCs w:val="24"/>
            <w:lang w:eastAsia="ja-JP"/>
          </w:rPr>
          <w:t>probability</w:t>
        </w:r>
      </w:ins>
      <w:ins w:id="495" w:author="Miller,  Dr. Harvey J." w:date="2019-10-09T15:57:00Z">
        <w:r>
          <w:rPr>
            <w:rFonts w:ascii="Times New Roman" w:eastAsia="Yu Mincho" w:hAnsi="Times New Roman" w:cs="Times New Roman"/>
            <w:sz w:val="24"/>
            <w:szCs w:val="24"/>
            <w:lang w:eastAsia="ja-JP"/>
          </w:rPr>
          <w:t xml:space="preserve"> </w:t>
        </w:r>
      </w:ins>
      <w:ins w:id="496" w:author="Miller,  Dr. Harvey J." w:date="2019-10-09T15:58:00Z">
        <w:r>
          <w:rPr>
            <w:rFonts w:ascii="Times New Roman" w:eastAsia="Yu Mincho" w:hAnsi="Times New Roman" w:cs="Times New Roman"/>
            <w:sz w:val="24"/>
            <w:szCs w:val="24"/>
            <w:lang w:eastAsia="ja-JP"/>
          </w:rPr>
          <w:t>of a missed transfer</w:t>
        </w:r>
      </w:ins>
      <w:del w:id="497" w:author="Miller,  Dr. Harvey J." w:date="2019-10-09T15:57:00Z">
        <w:r w:rsidR="00491109" w:rsidDel="00AE504C">
          <w:rPr>
            <w:rFonts w:ascii="Times New Roman" w:eastAsia="Yu Mincho" w:hAnsi="Times New Roman" w:cs="Times New Roman"/>
            <w:sz w:val="24"/>
            <w:szCs w:val="24"/>
            <w:lang w:eastAsia="ja-JP"/>
          </w:rPr>
          <w:delText xml:space="preserve"> miss happening in a scheduled transfer</w:delText>
        </w:r>
      </w:del>
      <w:r w:rsidR="00491109">
        <w:rPr>
          <w:rFonts w:ascii="Times New Roman" w:eastAsia="Yu Mincho" w:hAnsi="Times New Roman" w:cs="Times New Roman"/>
          <w:sz w:val="24"/>
          <w:szCs w:val="24"/>
          <w:lang w:eastAsia="ja-JP"/>
        </w:rPr>
        <w:t>.</w:t>
      </w:r>
      <w:ins w:id="498" w:author="Miller,  Dr. Harvey J." w:date="2019-10-09T15:58:00Z">
        <w:r>
          <w:rPr>
            <w:rFonts w:ascii="Times New Roman" w:eastAsia="Yu Mincho" w:hAnsi="Times New Roman" w:cs="Times New Roman"/>
            <w:sz w:val="24"/>
            <w:szCs w:val="24"/>
            <w:lang w:eastAsia="ja-JP"/>
          </w:rPr>
          <w:t xml:space="preserve">  </w:t>
        </w:r>
      </w:ins>
    </w:p>
    <w:p w14:paraId="3C6CBADA" w14:textId="1D291E96" w:rsidR="00491109" w:rsidRDefault="00491109">
      <w:pPr>
        <w:spacing w:line="240" w:lineRule="auto"/>
        <w:ind w:firstLine="720"/>
        <w:jc w:val="both"/>
        <w:rPr>
          <w:rFonts w:ascii="Times New Roman" w:eastAsia="Yu Mincho" w:hAnsi="Times New Roman" w:cs="Times New Roman"/>
          <w:sz w:val="24"/>
          <w:szCs w:val="24"/>
          <w:lang w:eastAsia="ja-JP"/>
        </w:rPr>
        <w:pPrChange w:id="499" w:author="Miller,  Dr. Harvey J." w:date="2019-10-09T15:58:00Z">
          <w:pPr>
            <w:spacing w:line="240" w:lineRule="auto"/>
            <w:jc w:val="both"/>
          </w:pPr>
        </w:pPrChange>
      </w:pPr>
      <w:del w:id="500" w:author="Miller,  Dr. Harvey J." w:date="2019-10-09T15:58:00Z">
        <w:r w:rsidDel="00AE504C">
          <w:rPr>
            <w:rFonts w:ascii="Times New Roman" w:eastAsia="Yu Mincho" w:hAnsi="Times New Roman" w:cs="Times New Roman"/>
            <w:sz w:val="24"/>
            <w:szCs w:val="24"/>
            <w:lang w:eastAsia="ja-JP"/>
          </w:rPr>
          <w:delText xml:space="preserve"> </w:delText>
        </w:r>
      </w:del>
      <w:ins w:id="501" w:author="Miller,  Dr. Harvey J." w:date="2019-10-09T15:58:00Z">
        <w:r w:rsidR="00AE504C">
          <w:rPr>
            <w:rFonts w:ascii="Times New Roman" w:eastAsia="Yu Mincho" w:hAnsi="Times New Roman" w:cs="Times New Roman"/>
            <w:sz w:val="24"/>
            <w:szCs w:val="24"/>
            <w:lang w:eastAsia="ja-JP"/>
          </w:rPr>
          <w:t>The o</w:t>
        </w:r>
      </w:ins>
      <w:del w:id="502" w:author="Miller,  Dr. Harvey J." w:date="2019-10-09T15:58:00Z">
        <w:r w:rsidDel="00AE504C">
          <w:rPr>
            <w:rFonts w:ascii="Times New Roman" w:eastAsia="Yu Mincho" w:hAnsi="Times New Roman" w:cs="Times New Roman"/>
            <w:sz w:val="24"/>
            <w:szCs w:val="24"/>
            <w:lang w:eastAsia="ja-JP"/>
          </w:rPr>
          <w:delText>O</w:delText>
        </w:r>
      </w:del>
      <w:r>
        <w:rPr>
          <w:rFonts w:ascii="Times New Roman" w:eastAsia="Yu Mincho" w:hAnsi="Times New Roman" w:cs="Times New Roman"/>
          <w:sz w:val="24"/>
          <w:szCs w:val="24"/>
          <w:lang w:eastAsia="ja-JP"/>
        </w:rPr>
        <w:t xml:space="preserve">verall </w:t>
      </w:r>
      <w:r>
        <w:rPr>
          <w:rFonts w:ascii="Times New Roman" w:eastAsia="Yu Mincho" w:hAnsi="Times New Roman" w:cs="Times New Roman"/>
          <w:i/>
          <w:sz w:val="24"/>
          <w:szCs w:val="24"/>
          <w:lang w:eastAsia="ja-JP"/>
        </w:rPr>
        <w:t>transfer risk</w:t>
      </w:r>
      <w:r>
        <w:rPr>
          <w:rFonts w:ascii="Times New Roman" w:eastAsia="Yu Mincho" w:hAnsi="Times New Roman" w:cs="Times New Roman"/>
          <w:sz w:val="24"/>
          <w:szCs w:val="24"/>
          <w:lang w:eastAsia="ja-JP"/>
        </w:rPr>
        <w:t xml:space="preserve"> (TR) in the system is:</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14:paraId="28AFA4E6" w14:textId="77777777" w:rsidTr="00491109">
        <w:trPr>
          <w:trHeight w:val="820"/>
          <w:jc w:val="center"/>
        </w:trPr>
        <w:tc>
          <w:tcPr>
            <w:tcW w:w="258" w:type="pct"/>
            <w:vAlign w:val="center"/>
          </w:tcPr>
          <w:p w14:paraId="3249049A"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364265C2" w14:textId="77777777" w:rsidR="00491109" w:rsidRDefault="00491109">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TR=E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2C4686D7" w14:textId="037A3450" w:rsidR="00491109" w:rsidRDefault="00491109">
            <w:pPr>
              <w:spacing w:line="240" w:lineRule="auto"/>
              <w:jc w:val="center"/>
              <w:rPr>
                <w:rFonts w:ascii="Times New Roman" w:eastAsia="Yu Mincho" w:hAnsi="Times New Roman" w:cs="Times New Roman"/>
                <w:sz w:val="24"/>
                <w:szCs w:val="24"/>
                <w:lang w:eastAsia="ja-JP"/>
              </w:rPr>
            </w:pPr>
            <w:bookmarkStart w:id="503" w:name="_Ref19453714"/>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442D5">
              <w:rPr>
                <w:rFonts w:ascii="Times New Roman" w:hAnsi="Times New Roman" w:cs="Times New Roman"/>
                <w:noProof/>
                <w:sz w:val="24"/>
                <w:szCs w:val="24"/>
              </w:rPr>
              <w:t>5</w:t>
            </w:r>
            <w:r w:rsidR="00C130B1">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bookmarkEnd w:id="503"/>
          </w:p>
        </w:tc>
      </w:tr>
    </w:tbl>
    <w:p w14:paraId="7555C745" w14:textId="312E641F" w:rsidR="00491109" w:rsidRDefault="00140FEB" w:rsidP="00491109">
      <w:pPr>
        <w:spacing w:line="240" w:lineRule="auto"/>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1, if D</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m:oMathPara>
    </w:p>
    <w:p w14:paraId="76CA9959" w14:textId="2639F7C3" w:rsidR="00491109" w:rsidRPr="008144BF" w:rsidDel="00AE504C" w:rsidRDefault="00491109" w:rsidP="00491109">
      <w:pPr>
        <w:spacing w:line="240" w:lineRule="auto"/>
        <w:jc w:val="both"/>
        <w:rPr>
          <w:del w:id="504" w:author="Miller,  Dr. Harvey J." w:date="2019-10-09T15:59:00Z"/>
          <w:rFonts w:ascii="Times New Roman" w:hAnsi="Times New Roman" w:cs="Times New Roman"/>
          <w:sz w:val="24"/>
          <w:szCs w:val="24"/>
        </w:rPr>
      </w:pPr>
      <w:proofErr w:type="gramStart"/>
      <w:r>
        <w:rPr>
          <w:rFonts w:ascii="Times New Roman" w:eastAsia="Yu Mincho" w:hAnsi="Times New Roman" w:cs="Times New Roman"/>
          <w:sz w:val="24"/>
          <w:szCs w:val="24"/>
          <w:lang w:eastAsia="ja-JP"/>
        </w:rPr>
        <w:t>where</w:t>
      </w:r>
      <w:proofErr w:type="gramEnd"/>
      <w:r>
        <w:rPr>
          <w:rFonts w:ascii="Times New Roman" w:eastAsia="Yu Mincho" w:hAnsi="Times New Roman" w:cs="Times New Roman"/>
          <w:sz w:val="24"/>
          <w:szCs w:val="24"/>
          <w:lang w:eastAsia="ja-JP"/>
        </w:rPr>
        <w:t xml:space="preserve">: </w:t>
      </w:r>
      <w:r>
        <w:rPr>
          <w:rFonts w:ascii="Times New Roman" w:eastAsia="Yu Mincho" w:hAnsi="Times New Roman" w:cs="Times New Roman"/>
          <w:i/>
          <w:sz w:val="24"/>
          <w:szCs w:val="24"/>
          <w:lang w:eastAsia="ja-JP"/>
        </w:rPr>
        <w:t>n</w:t>
      </w:r>
      <w:r>
        <w:rPr>
          <w:rFonts w:ascii="Times New Roman" w:eastAsia="Yu Mincho" w:hAnsi="Times New Roman" w:cs="Times New Roman"/>
          <w:sz w:val="24"/>
          <w:szCs w:val="24"/>
          <w:lang w:eastAsia="ja-JP"/>
        </w:rPr>
        <w:t xml:space="preserve"> represents the number of transfers, and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oMath>
      <w:r>
        <w:rPr>
          <w:rFonts w:ascii="Times New Roman" w:eastAsia="Yu Mincho" w:hAnsi="Times New Roman" w:cs="Times New Roman"/>
          <w:sz w:val="24"/>
          <w:szCs w:val="24"/>
          <w:lang w:eastAsia="ja-JP"/>
        </w:rPr>
        <w:t xml:space="preserve"> is the binary measurement variable of each transfer indicating whether the transfer is missed.</w:t>
      </w:r>
      <w:r w:rsidR="00551745">
        <w:rPr>
          <w:rFonts w:ascii="Times New Roman" w:hAnsi="Times New Roman" w:cs="Times New Roman"/>
          <w:sz w:val="24"/>
          <w:szCs w:val="24"/>
        </w:rPr>
        <w:t xml:space="preserve"> A missed transfer is defined as: the actual bus’s desynchronization degree is larger than 0. This also means the user takes a different bus </w:t>
      </w:r>
      <w:r w:rsidR="00551745" w:rsidRPr="00551745">
        <w:rPr>
          <w:rFonts w:ascii="Times New Roman" w:hAnsi="Times New Roman" w:cs="Times New Roman"/>
          <w:i/>
          <w:sz w:val="24"/>
          <w:szCs w:val="24"/>
        </w:rPr>
        <w:t>after</w:t>
      </w:r>
      <w:r w:rsidR="00551745">
        <w:rPr>
          <w:rFonts w:ascii="Times New Roman" w:hAnsi="Times New Roman" w:cs="Times New Roman"/>
          <w:sz w:val="24"/>
          <w:szCs w:val="24"/>
        </w:rPr>
        <w:t xml:space="preserve"> the scheduled bus.</w:t>
      </w:r>
      <w:ins w:id="505" w:author="Miller,  Dr. Harvey J." w:date="2019-10-09T15:59:00Z">
        <w:r w:rsidR="00AE504C">
          <w:rPr>
            <w:rFonts w:ascii="Times New Roman" w:eastAsia="Yu Mincho" w:hAnsi="Times New Roman" w:cs="Times New Roman"/>
            <w:sz w:val="24"/>
            <w:szCs w:val="24"/>
            <w:lang w:eastAsia="ja-JP"/>
          </w:rPr>
          <w:t xml:space="preserve">  </w:t>
        </w:r>
      </w:ins>
    </w:p>
    <w:p w14:paraId="5569F221" w14:textId="77777777" w:rsidR="00491109" w:rsidRDefault="00491109">
      <w:pPr>
        <w:spacing w:line="240" w:lineRule="auto"/>
        <w:jc w:val="both"/>
        <w:rPr>
          <w:rFonts w:ascii="Times New Roman" w:eastAsia="Yu Mincho" w:hAnsi="Times New Roman" w:cs="Times New Roman"/>
          <w:sz w:val="24"/>
          <w:szCs w:val="24"/>
          <w:lang w:eastAsia="ja-JP"/>
        </w:rPr>
        <w:pPrChange w:id="506" w:author="Miller,  Dr. Harvey J." w:date="2019-10-09T15:59:00Z">
          <w:pPr>
            <w:spacing w:line="240" w:lineRule="auto"/>
            <w:ind w:firstLine="720"/>
            <w:jc w:val="both"/>
          </w:pPr>
        </w:pPrChange>
      </w:pPr>
      <w:r>
        <w:rPr>
          <w:rFonts w:ascii="Times New Roman" w:eastAsia="Yu Mincho" w:hAnsi="Times New Roman" w:cs="Times New Roman"/>
          <w:sz w:val="24"/>
          <w:szCs w:val="24"/>
          <w:lang w:eastAsia="ja-JP"/>
        </w:rPr>
        <w:t xml:space="preserve">We can also measure the </w:t>
      </w:r>
      <w:r>
        <w:rPr>
          <w:rFonts w:ascii="Times New Roman" w:eastAsia="Yu Mincho" w:hAnsi="Times New Roman" w:cs="Times New Roman"/>
          <w:i/>
          <w:sz w:val="24"/>
          <w:szCs w:val="24"/>
          <w:lang w:eastAsia="ja-JP"/>
        </w:rPr>
        <w:t>average total transfer time penalty</w:t>
      </w:r>
      <w:r>
        <w:rPr>
          <w:rFonts w:ascii="Times New Roman" w:eastAsia="Yu Mincho" w:hAnsi="Times New Roman" w:cs="Times New Roman"/>
          <w:sz w:val="24"/>
          <w:szCs w:val="24"/>
          <w:lang w:eastAsia="ja-JP"/>
        </w:rPr>
        <w:t xml:space="preserve"> (ATTP) for the system:</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14:paraId="51C81138" w14:textId="77777777" w:rsidTr="00491109">
        <w:trPr>
          <w:trHeight w:val="820"/>
          <w:jc w:val="center"/>
        </w:trPr>
        <w:tc>
          <w:tcPr>
            <w:tcW w:w="258" w:type="pct"/>
            <w:vAlign w:val="center"/>
          </w:tcPr>
          <w:p w14:paraId="5C7AAD22"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6950E6B0" w14:textId="77777777" w:rsidR="00491109" w:rsidRDefault="00491109">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ATTP=E(TT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TTP</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5FAED902" w14:textId="107997E7" w:rsidR="00491109" w:rsidRDefault="00491109">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442D5">
              <w:rPr>
                <w:rFonts w:ascii="Times New Roman" w:hAnsi="Times New Roman" w:cs="Times New Roman"/>
                <w:noProof/>
                <w:sz w:val="24"/>
                <w:szCs w:val="24"/>
              </w:rPr>
              <w:t>6</w:t>
            </w:r>
            <w:r w:rsidR="00C130B1">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034975FA" w14:textId="77777777" w:rsidR="00491109" w:rsidRDefault="00491109" w:rsidP="00491109">
      <w:pPr>
        <w:spacing w:line="240" w:lineRule="auto"/>
        <w:jc w:val="both"/>
        <w:rPr>
          <w:rFonts w:ascii="Times New Roman" w:eastAsia="Yu Mincho" w:hAnsi="Times New Roman" w:cs="Times New Roman"/>
          <w:sz w:val="24"/>
          <w:szCs w:val="24"/>
          <w:lang w:eastAsia="ja-JP"/>
        </w:rPr>
      </w:pPr>
      <w:proofErr w:type="gramStart"/>
      <w:r>
        <w:rPr>
          <w:rFonts w:ascii="Times New Roman" w:eastAsia="Yu Mincho" w:hAnsi="Times New Roman" w:cs="Times New Roman"/>
          <w:sz w:val="24"/>
          <w:szCs w:val="24"/>
          <w:lang w:eastAsia="ja-JP"/>
        </w:rPr>
        <w:t>where</w:t>
      </w:r>
      <w:proofErr w:type="gramEnd"/>
      <w:r>
        <w:rPr>
          <w:rFonts w:ascii="Times New Roman" w:eastAsia="Yu Mincho" w:hAnsi="Times New Roman" w:cs="Times New Roman"/>
          <w:sz w:val="24"/>
          <w:szCs w:val="24"/>
          <w:lang w:eastAsia="ja-JP"/>
        </w:rPr>
        <w:t xml:space="preserve">: </w:t>
      </w:r>
      <m:oMath>
        <m:r>
          <w:rPr>
            <w:rFonts w:ascii="Cambria Math" w:eastAsia="Yu Mincho" w:hAnsi="Cambria Math" w:cs="Times New Roman"/>
            <w:sz w:val="24"/>
            <w:szCs w:val="24"/>
            <w:lang w:eastAsia="ja-JP"/>
          </w:rPr>
          <m:t>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oMath>
      <w:r>
        <w:rPr>
          <w:rFonts w:ascii="Times New Roman" w:eastAsia="Yu Mincho" w:hAnsi="Times New Roman" w:cs="Times New Roman"/>
          <w:sz w:val="24"/>
          <w:szCs w:val="24"/>
          <w:lang w:eastAsia="ja-JP"/>
        </w:rPr>
        <w:t xml:space="preserve"> is the measurement of transfer </w:t>
      </w:r>
      <m:oMath>
        <m:r>
          <w:rPr>
            <w:rFonts w:ascii="Cambria Math" w:eastAsia="Yu Mincho" w:hAnsi="Cambria Math" w:cs="Times New Roman"/>
            <w:sz w:val="24"/>
            <w:szCs w:val="24"/>
            <w:lang w:eastAsia="ja-JP"/>
          </w:rPr>
          <m:t>i</m:t>
        </m:r>
      </m:oMath>
      <w:r>
        <w:rPr>
          <w:rFonts w:ascii="Times New Roman" w:eastAsia="Yu Mincho" w:hAnsi="Times New Roman" w:cs="Times New Roman"/>
          <w:sz w:val="24"/>
          <w:szCs w:val="24"/>
          <w:lang w:eastAsia="ja-JP"/>
        </w:rPr>
        <w:t>’s total time penalty.</w:t>
      </w:r>
    </w:p>
    <w:p w14:paraId="0AF15614" w14:textId="18E2B8A0" w:rsidR="00361813" w:rsidDel="00AE504C" w:rsidRDefault="00361813" w:rsidP="00361813">
      <w:pPr>
        <w:spacing w:line="240" w:lineRule="auto"/>
        <w:jc w:val="both"/>
        <w:rPr>
          <w:del w:id="507" w:author="Miller,  Dr. Harvey J." w:date="2019-10-09T15:59:00Z"/>
          <w:rFonts w:ascii="Times New Roman" w:hAnsi="Times New Roman" w:cs="Times New Roman"/>
          <w:sz w:val="24"/>
          <w:szCs w:val="24"/>
        </w:rPr>
      </w:pPr>
    </w:p>
    <w:p w14:paraId="31D91F7B" w14:textId="77777777" w:rsidR="00361813" w:rsidRDefault="00361813" w:rsidP="00361813">
      <w:pPr>
        <w:spacing w:line="240" w:lineRule="auto"/>
        <w:jc w:val="both"/>
        <w:rPr>
          <w:rFonts w:ascii="Times New Roman" w:hAnsi="Times New Roman" w:cs="Times New Roman"/>
          <w:sz w:val="24"/>
          <w:szCs w:val="24"/>
        </w:rPr>
      </w:pPr>
    </w:p>
    <w:p w14:paraId="56F89D65" w14:textId="3B140770" w:rsidR="00FE182C" w:rsidRDefault="00611554" w:rsidP="00955A21">
      <w:pPr>
        <w:spacing w:line="240" w:lineRule="auto"/>
        <w:jc w:val="both"/>
        <w:rPr>
          <w:rFonts w:ascii="Times New Roman" w:hAnsi="Times New Roman" w:cs="Times New Roman"/>
          <w:sz w:val="24"/>
          <w:szCs w:val="24"/>
        </w:rPr>
      </w:pPr>
      <w:r>
        <w:rPr>
          <w:rFonts w:ascii="Times New Roman" w:hAnsi="Times New Roman" w:cs="Times New Roman"/>
          <w:sz w:val="24"/>
          <w:szCs w:val="24"/>
        </w:rPr>
        <w:t>TR and ATTP are a further step towards a smart public transit system</w:t>
      </w:r>
      <w:r w:rsidR="00083253">
        <w:rPr>
          <w:rFonts w:ascii="Times New Roman" w:hAnsi="Times New Roman" w:cs="Times New Roman"/>
          <w:sz w:val="24"/>
          <w:szCs w:val="24"/>
        </w:rPr>
        <w:t>:</w:t>
      </w:r>
      <w:r>
        <w:rPr>
          <w:rFonts w:ascii="Times New Roman" w:hAnsi="Times New Roman" w:cs="Times New Roman"/>
          <w:sz w:val="24"/>
          <w:szCs w:val="24"/>
        </w:rPr>
        <w:t xml:space="preserve"> </w:t>
      </w:r>
      <w:commentRangeStart w:id="508"/>
      <w:r w:rsidR="00361813">
        <w:rPr>
          <w:rFonts w:ascii="Times New Roman" w:hAnsi="Times New Roman" w:cs="Times New Roman"/>
          <w:sz w:val="24"/>
          <w:szCs w:val="24"/>
        </w:rPr>
        <w:t xml:space="preserve">Compared with previous indexes and measuring systems, </w:t>
      </w:r>
      <w:r w:rsidR="00F32C97">
        <w:rPr>
          <w:rFonts w:ascii="Times New Roman" w:hAnsi="Times New Roman" w:cs="Times New Roman"/>
          <w:sz w:val="24"/>
          <w:szCs w:val="24"/>
        </w:rPr>
        <w:t xml:space="preserve">the spectrum of </w:t>
      </w:r>
      <w:r w:rsidR="00A563CC">
        <w:rPr>
          <w:rFonts w:ascii="Times New Roman" w:hAnsi="Times New Roman" w:cs="Times New Roman" w:hint="eastAsia"/>
          <w:sz w:val="24"/>
          <w:szCs w:val="24"/>
        </w:rPr>
        <w:t>t</w:t>
      </w:r>
      <w:r w:rsidR="00FF6BE7" w:rsidRPr="00A563CC">
        <w:rPr>
          <w:rFonts w:ascii="Times New Roman" w:hAnsi="Times New Roman" w:cs="Times New Roman"/>
          <w:sz w:val="24"/>
          <w:szCs w:val="24"/>
        </w:rPr>
        <w:t xml:space="preserve">he </w:t>
      </w:r>
      <w:del w:id="509" w:author="Liu, Luyu" w:date="2019-10-09T19:59:00Z">
        <w:r w:rsidR="00FF6BE7" w:rsidRPr="00A563CC" w:rsidDel="001D11D3">
          <w:rPr>
            <w:rFonts w:ascii="Times New Roman" w:hAnsi="Times New Roman" w:cs="Times New Roman"/>
            <w:sz w:val="24"/>
            <w:szCs w:val="24"/>
          </w:rPr>
          <w:delText>audience</w:delText>
        </w:r>
      </w:del>
      <w:ins w:id="510" w:author="Liu, Luyu" w:date="2019-10-09T19:59:00Z">
        <w:r w:rsidR="001D11D3">
          <w:rPr>
            <w:rFonts w:ascii="Times New Roman" w:hAnsi="Times New Roman" w:cs="Times New Roman"/>
            <w:sz w:val="24"/>
            <w:szCs w:val="24"/>
          </w:rPr>
          <w:t>proposed measures’</w:t>
        </w:r>
        <w:r w:rsidR="001D11D3" w:rsidRPr="001D11D3">
          <w:rPr>
            <w:rFonts w:ascii="Times New Roman" w:hAnsi="Times New Roman" w:cs="Times New Roman"/>
            <w:sz w:val="24"/>
            <w:szCs w:val="24"/>
          </w:rPr>
          <w:t xml:space="preserve"> </w:t>
        </w:r>
        <w:r w:rsidR="001D11D3" w:rsidRPr="00A563CC">
          <w:rPr>
            <w:rFonts w:ascii="Times New Roman" w:hAnsi="Times New Roman" w:cs="Times New Roman"/>
            <w:sz w:val="24"/>
            <w:szCs w:val="24"/>
          </w:rPr>
          <w:t>audience</w:t>
        </w:r>
      </w:ins>
      <w:r w:rsidR="002F2237" w:rsidRPr="00A563CC">
        <w:rPr>
          <w:rFonts w:ascii="Times New Roman" w:hAnsi="Times New Roman" w:cs="Times New Roman"/>
          <w:sz w:val="24"/>
          <w:szCs w:val="24"/>
        </w:rPr>
        <w:t xml:space="preserve"> </w:t>
      </w:r>
      <w:r w:rsidR="00FF6BE7" w:rsidRPr="00A563CC">
        <w:rPr>
          <w:rFonts w:ascii="Times New Roman" w:hAnsi="Times New Roman" w:cs="Times New Roman"/>
          <w:sz w:val="24"/>
          <w:szCs w:val="24"/>
        </w:rPr>
        <w:t>is broad</w:t>
      </w:r>
      <w:ins w:id="511" w:author="Liu, Luyu" w:date="2019-10-09T19:52:00Z">
        <w:r w:rsidR="004F51F2">
          <w:rPr>
            <w:rFonts w:ascii="Times New Roman" w:hAnsi="Times New Roman" w:cs="Times New Roman"/>
            <w:sz w:val="24"/>
            <w:szCs w:val="24"/>
          </w:rPr>
          <w:t xml:space="preserve">: besides academic and administrating purposes, </w:t>
        </w:r>
      </w:ins>
      <w:ins w:id="512" w:author="Liu, Luyu" w:date="2019-10-09T19:58:00Z">
        <w:r w:rsidR="00B462CC">
          <w:rPr>
            <w:rFonts w:ascii="Times New Roman" w:hAnsi="Times New Roman" w:cs="Times New Roman"/>
            <w:sz w:val="24"/>
            <w:szCs w:val="24"/>
          </w:rPr>
          <w:t xml:space="preserve">ordinary </w:t>
        </w:r>
      </w:ins>
      <w:ins w:id="513" w:author="Liu, Luyu" w:date="2019-10-09T20:01:00Z">
        <w:r w:rsidR="00577887">
          <w:rPr>
            <w:rFonts w:ascii="Times New Roman" w:hAnsi="Times New Roman" w:cs="Times New Roman"/>
            <w:sz w:val="24"/>
            <w:szCs w:val="24"/>
          </w:rPr>
          <w:t>passengers</w:t>
        </w:r>
      </w:ins>
      <w:ins w:id="514" w:author="Liu, Luyu" w:date="2019-10-09T19:58:00Z">
        <w:r w:rsidR="00B462CC">
          <w:rPr>
            <w:rFonts w:ascii="Times New Roman" w:hAnsi="Times New Roman" w:cs="Times New Roman"/>
            <w:sz w:val="24"/>
            <w:szCs w:val="24"/>
          </w:rPr>
          <w:t xml:space="preserve"> and open source developers </w:t>
        </w:r>
      </w:ins>
      <w:ins w:id="515" w:author="Liu, Luyu" w:date="2019-10-09T20:01:00Z">
        <w:r w:rsidR="00577887">
          <w:rPr>
            <w:rFonts w:ascii="Times New Roman" w:hAnsi="Times New Roman" w:cs="Times New Roman"/>
            <w:sz w:val="24"/>
            <w:szCs w:val="24"/>
          </w:rPr>
          <w:t>can also be potential users</w:t>
        </w:r>
      </w:ins>
      <w:ins w:id="516" w:author="Liu, Luyu" w:date="2019-10-09T19:52:00Z">
        <w:r w:rsidR="004F51F2">
          <w:rPr>
            <w:rFonts w:ascii="Times New Roman" w:hAnsi="Times New Roman" w:cs="Times New Roman"/>
            <w:sz w:val="24"/>
            <w:szCs w:val="24"/>
          </w:rPr>
          <w:t xml:space="preserve">. </w:t>
        </w:r>
      </w:ins>
      <w:del w:id="517" w:author="Liu, Luyu" w:date="2019-10-09T19:51:00Z">
        <w:r w:rsidR="00400C99" w:rsidDel="004F51F2">
          <w:rPr>
            <w:rFonts w:ascii="Times New Roman" w:hAnsi="Times New Roman" w:cs="Times New Roman"/>
            <w:sz w:val="24"/>
            <w:szCs w:val="24"/>
          </w:rPr>
          <w:delText xml:space="preserve"> and the scale</w:delText>
        </w:r>
        <w:r w:rsidR="00111A7C" w:rsidDel="004F51F2">
          <w:rPr>
            <w:rFonts w:ascii="Times New Roman" w:hAnsi="Times New Roman" w:cs="Times New Roman"/>
            <w:sz w:val="24"/>
            <w:szCs w:val="24"/>
          </w:rPr>
          <w:delText xml:space="preserve"> can be versatile</w:delText>
        </w:r>
        <w:r w:rsidR="00FF6BE7" w:rsidRPr="00A563CC" w:rsidDel="004F51F2">
          <w:rPr>
            <w:rFonts w:ascii="Times New Roman" w:hAnsi="Times New Roman" w:cs="Times New Roman"/>
            <w:sz w:val="24"/>
            <w:szCs w:val="24"/>
          </w:rPr>
          <w:delText>.</w:delText>
        </w:r>
        <w:commentRangeEnd w:id="508"/>
        <w:r w:rsidR="00AE504C" w:rsidDel="004F51F2">
          <w:rPr>
            <w:rStyle w:val="CommentReference"/>
          </w:rPr>
          <w:commentReference w:id="508"/>
        </w:r>
        <w:r w:rsidR="00480DB5" w:rsidRPr="00A563CC" w:rsidDel="004F51F2">
          <w:rPr>
            <w:rFonts w:ascii="Times New Roman" w:hAnsi="Times New Roman" w:cs="Times New Roman"/>
            <w:sz w:val="24"/>
            <w:szCs w:val="24"/>
          </w:rPr>
          <w:delText xml:space="preserve"> </w:delText>
        </w:r>
      </w:del>
      <w:r w:rsidR="00480DB5" w:rsidRPr="00A563CC">
        <w:rPr>
          <w:rFonts w:ascii="Times New Roman" w:hAnsi="Times New Roman" w:cs="Times New Roman"/>
          <w:sz w:val="24"/>
          <w:szCs w:val="24"/>
        </w:rPr>
        <w:t xml:space="preserve">Thanks to the high-resolution </w:t>
      </w:r>
      <w:ins w:id="518" w:author="Miller,  Dr. Harvey J." w:date="2019-10-09T15:59:00Z">
        <w:r w:rsidR="00AE504C">
          <w:rPr>
            <w:rFonts w:ascii="Times New Roman" w:hAnsi="Times New Roman" w:cs="Times New Roman"/>
            <w:sz w:val="24"/>
            <w:szCs w:val="24"/>
          </w:rPr>
          <w:t xml:space="preserve">public transit </w:t>
        </w:r>
      </w:ins>
      <w:r w:rsidR="00480DB5" w:rsidRPr="00A563CC">
        <w:rPr>
          <w:rFonts w:ascii="Times New Roman" w:hAnsi="Times New Roman" w:cs="Times New Roman"/>
          <w:sz w:val="24"/>
          <w:szCs w:val="24"/>
        </w:rPr>
        <w:t>data</w:t>
      </w:r>
      <w:r w:rsidR="00B132C5" w:rsidRPr="00A563CC">
        <w:rPr>
          <w:rFonts w:ascii="Times New Roman" w:hAnsi="Times New Roman" w:cs="Times New Roman"/>
          <w:sz w:val="24"/>
          <w:szCs w:val="24"/>
        </w:rPr>
        <w:t xml:space="preserve">, we can calculate </w:t>
      </w:r>
      <w:r w:rsidR="00E73CE1" w:rsidRPr="00A563CC">
        <w:rPr>
          <w:rFonts w:ascii="Times New Roman" w:hAnsi="Times New Roman" w:cs="Times New Roman"/>
          <w:sz w:val="24"/>
          <w:szCs w:val="24"/>
        </w:rPr>
        <w:t>corresponding</w:t>
      </w:r>
      <w:r w:rsidR="00AA1116" w:rsidRPr="00A563CC">
        <w:rPr>
          <w:rFonts w:ascii="Times New Roman" w:hAnsi="Times New Roman" w:cs="Times New Roman"/>
          <w:sz w:val="24"/>
          <w:szCs w:val="24"/>
        </w:rPr>
        <w:t xml:space="preserve"> performance</w:t>
      </w:r>
      <w:r w:rsidR="00B132C5" w:rsidRPr="00A563CC">
        <w:rPr>
          <w:rFonts w:ascii="Times New Roman" w:hAnsi="Times New Roman" w:cs="Times New Roman"/>
          <w:sz w:val="24"/>
          <w:szCs w:val="24"/>
        </w:rPr>
        <w:t xml:space="preserve"> </w:t>
      </w:r>
      <w:ins w:id="519" w:author="Miller,  Dr. Harvey J." w:date="2019-10-09T15:59:00Z">
        <w:r w:rsidR="00AE504C">
          <w:rPr>
            <w:rFonts w:ascii="Times New Roman" w:hAnsi="Times New Roman" w:cs="Times New Roman"/>
            <w:sz w:val="24"/>
            <w:szCs w:val="24"/>
          </w:rPr>
          <w:t xml:space="preserve">based on </w:t>
        </w:r>
      </w:ins>
      <w:del w:id="520" w:author="Miller,  Dr. Harvey J." w:date="2019-10-09T15:59:00Z">
        <w:r w:rsidR="00B132C5" w:rsidRPr="00A563CC" w:rsidDel="00AE504C">
          <w:rPr>
            <w:rFonts w:ascii="Times New Roman" w:hAnsi="Times New Roman" w:cs="Times New Roman"/>
            <w:sz w:val="24"/>
            <w:szCs w:val="24"/>
          </w:rPr>
          <w:delText xml:space="preserve">from </w:delText>
        </w:r>
        <w:r w:rsidR="004B128D" w:rsidRPr="00A563CC" w:rsidDel="00AE504C">
          <w:rPr>
            <w:rFonts w:ascii="Times New Roman" w:hAnsi="Times New Roman" w:cs="Times New Roman"/>
            <w:sz w:val="24"/>
            <w:szCs w:val="24"/>
          </w:rPr>
          <w:delText xml:space="preserve">a </w:delText>
        </w:r>
        <w:r w:rsidR="00B132C5" w:rsidRPr="00A563CC" w:rsidDel="00AE504C">
          <w:rPr>
            <w:rFonts w:ascii="Times New Roman" w:hAnsi="Times New Roman" w:cs="Times New Roman"/>
            <w:sz w:val="24"/>
            <w:szCs w:val="24"/>
          </w:rPr>
          <w:delText xml:space="preserve">very </w:delText>
        </w:r>
      </w:del>
      <w:r w:rsidR="00B132C5" w:rsidRPr="00A563CC">
        <w:rPr>
          <w:rFonts w:ascii="Times New Roman" w:hAnsi="Times New Roman" w:cs="Times New Roman"/>
          <w:sz w:val="24"/>
          <w:szCs w:val="24"/>
        </w:rPr>
        <w:t>specific transfer</w:t>
      </w:r>
      <w:ins w:id="521" w:author="Miller,  Dr. Harvey J." w:date="2019-10-09T15:59:00Z">
        <w:r w:rsidR="00AE504C">
          <w:rPr>
            <w:rFonts w:ascii="Times New Roman" w:hAnsi="Times New Roman" w:cs="Times New Roman"/>
            <w:sz w:val="24"/>
            <w:szCs w:val="24"/>
          </w:rPr>
          <w:t>s</w:t>
        </w:r>
      </w:ins>
      <w:r w:rsidR="00B132C5" w:rsidRPr="00A563CC">
        <w:rPr>
          <w:rFonts w:ascii="Times New Roman" w:hAnsi="Times New Roman" w:cs="Times New Roman"/>
          <w:sz w:val="24"/>
          <w:szCs w:val="24"/>
        </w:rPr>
        <w:t xml:space="preserve"> </w:t>
      </w:r>
      <w:ins w:id="522" w:author="Miller,  Dr. Harvey J." w:date="2019-10-09T16:00:00Z">
        <w:r w:rsidR="00AE504C">
          <w:rPr>
            <w:rFonts w:ascii="Times New Roman" w:hAnsi="Times New Roman" w:cs="Times New Roman"/>
            <w:sz w:val="24"/>
            <w:szCs w:val="24"/>
          </w:rPr>
          <w:t>as well as</w:t>
        </w:r>
      </w:ins>
      <w:del w:id="523" w:author="Miller,  Dr. Harvey J." w:date="2019-10-09T16:00:00Z">
        <w:r w:rsidR="00B132C5" w:rsidRPr="00A563CC" w:rsidDel="00AE504C">
          <w:rPr>
            <w:rFonts w:ascii="Times New Roman" w:hAnsi="Times New Roman" w:cs="Times New Roman"/>
            <w:sz w:val="24"/>
            <w:szCs w:val="24"/>
          </w:rPr>
          <w:delText>to</w:delText>
        </w:r>
      </w:del>
      <w:r w:rsidR="00B132C5" w:rsidRPr="00A563CC">
        <w:rPr>
          <w:rFonts w:ascii="Times New Roman" w:hAnsi="Times New Roman" w:cs="Times New Roman"/>
          <w:sz w:val="24"/>
          <w:szCs w:val="24"/>
        </w:rPr>
        <w:t xml:space="preserve"> </w:t>
      </w:r>
      <w:r w:rsidR="004652DA" w:rsidRPr="00A563CC">
        <w:rPr>
          <w:rFonts w:ascii="Times New Roman" w:hAnsi="Times New Roman" w:cs="Times New Roman"/>
          <w:sz w:val="24"/>
          <w:szCs w:val="24"/>
        </w:rPr>
        <w:t xml:space="preserve">overall </w:t>
      </w:r>
      <w:r w:rsidR="00FE182C">
        <w:rPr>
          <w:rFonts w:ascii="Times New Roman" w:hAnsi="Times New Roman" w:cs="Times New Roman"/>
          <w:sz w:val="24"/>
          <w:szCs w:val="24"/>
        </w:rPr>
        <w:t>broad patterns.</w:t>
      </w:r>
      <w:ins w:id="524" w:author="Miller,  Dr. Harvey J." w:date="2019-10-09T16:00:00Z">
        <w:r w:rsidR="00AE504C">
          <w:rPr>
            <w:rFonts w:ascii="Times New Roman" w:hAnsi="Times New Roman" w:cs="Times New Roman"/>
            <w:sz w:val="24"/>
            <w:szCs w:val="24"/>
          </w:rPr>
          <w:t xml:space="preserve">  For example:</w:t>
        </w:r>
      </w:ins>
    </w:p>
    <w:p w14:paraId="64E7DEAB" w14:textId="45EF2AEA" w:rsidR="00BE3230" w:rsidRPr="00AF1CCE" w:rsidRDefault="00AE504C" w:rsidP="00AF1CCE">
      <w:pPr>
        <w:pStyle w:val="ListParagraph"/>
        <w:numPr>
          <w:ilvl w:val="0"/>
          <w:numId w:val="8"/>
        </w:numPr>
        <w:spacing w:line="240" w:lineRule="auto"/>
        <w:jc w:val="both"/>
        <w:rPr>
          <w:rFonts w:ascii="Times New Roman" w:hAnsi="Times New Roman" w:cs="Times New Roman"/>
          <w:sz w:val="24"/>
          <w:szCs w:val="24"/>
        </w:rPr>
      </w:pPr>
      <w:ins w:id="525" w:author="Miller,  Dr. Harvey J." w:date="2019-10-09T16:01:00Z">
        <w:r>
          <w:rPr>
            <w:rFonts w:ascii="Times New Roman" w:hAnsi="Times New Roman" w:cs="Times New Roman"/>
            <w:sz w:val="24"/>
            <w:szCs w:val="24"/>
          </w:rPr>
          <w:t>At</w:t>
        </w:r>
      </w:ins>
      <w:del w:id="526" w:author="Miller,  Dr. Harvey J." w:date="2019-10-09T16:01:00Z">
        <w:r w:rsidR="00E22DA2" w:rsidRPr="00AF1CCE" w:rsidDel="00AE504C">
          <w:rPr>
            <w:rFonts w:ascii="Times New Roman" w:hAnsi="Times New Roman" w:cs="Times New Roman"/>
            <w:sz w:val="24"/>
            <w:szCs w:val="24"/>
          </w:rPr>
          <w:delText>I</w:delText>
        </w:r>
        <w:r w:rsidR="00BC07B9" w:rsidRPr="00AF1CCE" w:rsidDel="00AE504C">
          <w:rPr>
            <w:rFonts w:ascii="Times New Roman" w:hAnsi="Times New Roman" w:cs="Times New Roman"/>
            <w:sz w:val="24"/>
            <w:szCs w:val="24"/>
          </w:rPr>
          <w:delText>n</w:delText>
        </w:r>
      </w:del>
      <w:r w:rsidR="00BC07B9" w:rsidRPr="00AF1CCE">
        <w:rPr>
          <w:rFonts w:ascii="Times New Roman" w:hAnsi="Times New Roman" w:cs="Times New Roman"/>
          <w:sz w:val="24"/>
          <w:szCs w:val="24"/>
        </w:rPr>
        <w:t xml:space="preserve"> the application level, users can query each transfer’s performance </w:t>
      </w:r>
      <w:r w:rsidR="00E22DA2" w:rsidRPr="00AF1CCE">
        <w:rPr>
          <w:rFonts w:ascii="Times New Roman" w:hAnsi="Times New Roman" w:cs="Times New Roman"/>
          <w:sz w:val="24"/>
          <w:szCs w:val="24"/>
        </w:rPr>
        <w:t xml:space="preserve">in their real-time transit apps </w:t>
      </w:r>
      <w:r w:rsidR="00FE182C" w:rsidRPr="00AF1CCE">
        <w:rPr>
          <w:rFonts w:ascii="Times New Roman" w:hAnsi="Times New Roman" w:cs="Times New Roman"/>
          <w:sz w:val="24"/>
          <w:szCs w:val="24"/>
        </w:rPr>
        <w:t xml:space="preserve">and react </w:t>
      </w:r>
      <w:commentRangeStart w:id="527"/>
      <w:ins w:id="528" w:author="Miller,  Dr. Harvey J." w:date="2019-10-09T16:01:00Z">
        <w:r>
          <w:rPr>
            <w:rFonts w:ascii="Times New Roman" w:hAnsi="Times New Roman" w:cs="Times New Roman"/>
            <w:sz w:val="24"/>
            <w:szCs w:val="24"/>
          </w:rPr>
          <w:t>correspondingly</w:t>
        </w:r>
        <w:commentRangeEnd w:id="527"/>
        <w:r>
          <w:rPr>
            <w:rStyle w:val="CommentReference"/>
          </w:rPr>
          <w:commentReference w:id="527"/>
        </w:r>
        <w:r>
          <w:rPr>
            <w:rFonts w:ascii="Times New Roman" w:hAnsi="Times New Roman" w:cs="Times New Roman"/>
            <w:sz w:val="24"/>
            <w:szCs w:val="24"/>
          </w:rPr>
          <w:t>.</w:t>
        </w:r>
      </w:ins>
      <w:commentRangeStart w:id="529"/>
      <w:del w:id="530" w:author="Miller,  Dr. Harvey J." w:date="2019-10-09T16:00:00Z">
        <w:r w:rsidR="00FE182C" w:rsidRPr="00AF1CCE" w:rsidDel="00AE504C">
          <w:rPr>
            <w:rFonts w:ascii="Times New Roman" w:hAnsi="Times New Roman" w:cs="Times New Roman"/>
            <w:sz w:val="24"/>
            <w:szCs w:val="24"/>
          </w:rPr>
          <w:delText>real-timely</w:delText>
        </w:r>
        <w:commentRangeEnd w:id="529"/>
        <w:r w:rsidDel="00AE504C">
          <w:rPr>
            <w:rStyle w:val="CommentReference"/>
          </w:rPr>
          <w:commentReference w:id="529"/>
        </w:r>
        <w:r w:rsidR="00FE182C" w:rsidRPr="00AF1CCE" w:rsidDel="00AE504C">
          <w:rPr>
            <w:rFonts w:ascii="Times New Roman" w:hAnsi="Times New Roman" w:cs="Times New Roman"/>
            <w:sz w:val="24"/>
            <w:szCs w:val="24"/>
          </w:rPr>
          <w:delText>.</w:delText>
        </w:r>
      </w:del>
      <w:r w:rsidR="00FE182C" w:rsidRPr="00AF1CCE">
        <w:rPr>
          <w:rFonts w:ascii="Times New Roman" w:hAnsi="Times New Roman" w:cs="Times New Roman"/>
          <w:sz w:val="24"/>
          <w:szCs w:val="24"/>
        </w:rPr>
        <w:t xml:space="preserve"> </w:t>
      </w:r>
      <w:ins w:id="531" w:author="Miller,  Dr. Harvey J." w:date="2019-10-09T16:01:00Z">
        <w:r>
          <w:rPr>
            <w:rFonts w:ascii="Times New Roman" w:hAnsi="Times New Roman" w:cs="Times New Roman"/>
            <w:sz w:val="24"/>
            <w:szCs w:val="24"/>
          </w:rPr>
          <w:t xml:space="preserve"> </w:t>
        </w:r>
      </w:ins>
      <w:r w:rsidR="00FE182C" w:rsidRPr="00AF1CCE">
        <w:rPr>
          <w:rFonts w:ascii="Times New Roman" w:hAnsi="Times New Roman" w:cs="Times New Roman"/>
          <w:sz w:val="24"/>
          <w:szCs w:val="24"/>
        </w:rPr>
        <w:t xml:space="preserve">A major concern for users to use transfers is </w:t>
      </w:r>
      <w:r w:rsidR="00F75DE6" w:rsidRPr="00AF1CCE">
        <w:rPr>
          <w:rFonts w:ascii="Times New Roman" w:hAnsi="Times New Roman" w:cs="Times New Roman"/>
          <w:sz w:val="24"/>
          <w:szCs w:val="24"/>
        </w:rPr>
        <w:t>their</w:t>
      </w:r>
      <w:r w:rsidR="00FE182C" w:rsidRPr="00AF1CCE">
        <w:rPr>
          <w:rFonts w:ascii="Times New Roman" w:hAnsi="Times New Roman" w:cs="Times New Roman"/>
          <w:sz w:val="24"/>
          <w:szCs w:val="24"/>
        </w:rPr>
        <w:t xml:space="preserve"> instability. However, </w:t>
      </w:r>
      <w:r w:rsidR="001C3E5F" w:rsidRPr="00AF1CCE">
        <w:rPr>
          <w:rFonts w:ascii="Times New Roman" w:hAnsi="Times New Roman" w:cs="Times New Roman"/>
          <w:sz w:val="24"/>
          <w:szCs w:val="24"/>
        </w:rPr>
        <w:t xml:space="preserve">current </w:t>
      </w:r>
      <w:r w:rsidR="00FE182C" w:rsidRPr="00AF1CCE">
        <w:rPr>
          <w:rFonts w:ascii="Times New Roman" w:hAnsi="Times New Roman" w:cs="Times New Roman"/>
          <w:sz w:val="24"/>
          <w:szCs w:val="24"/>
        </w:rPr>
        <w:t xml:space="preserve">mainstream transit apps do not </w:t>
      </w:r>
      <w:r w:rsidR="00AE6DCC">
        <w:rPr>
          <w:rFonts w:ascii="Times New Roman" w:hAnsi="Times New Roman" w:cs="Times New Roman"/>
          <w:sz w:val="24"/>
          <w:szCs w:val="24"/>
        </w:rPr>
        <w:t>show</w:t>
      </w:r>
      <w:r w:rsidR="00FE182C" w:rsidRPr="00AF1CCE">
        <w:rPr>
          <w:rFonts w:ascii="Times New Roman" w:hAnsi="Times New Roman" w:cs="Times New Roman"/>
          <w:sz w:val="24"/>
          <w:szCs w:val="24"/>
        </w:rPr>
        <w:t xml:space="preserve"> empirical risk and average time loss </w:t>
      </w:r>
      <w:r w:rsidR="00C50311" w:rsidRPr="00AF1CCE">
        <w:rPr>
          <w:rFonts w:ascii="Times New Roman" w:hAnsi="Times New Roman" w:cs="Times New Roman"/>
          <w:sz w:val="24"/>
          <w:szCs w:val="24"/>
        </w:rPr>
        <w:t>on their interfaces</w:t>
      </w:r>
      <w:r w:rsidR="00C344B6">
        <w:rPr>
          <w:rFonts w:ascii="Times New Roman" w:hAnsi="Times New Roman" w:cs="Times New Roman"/>
          <w:sz w:val="24"/>
          <w:szCs w:val="24"/>
        </w:rPr>
        <w:t xml:space="preserve">, especially for transfers which users have no </w:t>
      </w:r>
      <w:r w:rsidR="00C344B6">
        <w:rPr>
          <w:rFonts w:ascii="Times New Roman" w:hAnsi="Times New Roman" w:cs="Times New Roman"/>
          <w:sz w:val="24"/>
          <w:szCs w:val="24"/>
        </w:rPr>
        <w:lastRenderedPageBreak/>
        <w:t>control of</w:t>
      </w:r>
      <w:r w:rsidR="00C50311" w:rsidRPr="00AF1CCE">
        <w:rPr>
          <w:rFonts w:ascii="Times New Roman" w:hAnsi="Times New Roman" w:cs="Times New Roman"/>
          <w:sz w:val="24"/>
          <w:szCs w:val="24"/>
        </w:rPr>
        <w:t>. If a proposed transfer</w:t>
      </w:r>
      <w:r w:rsidR="002206A3" w:rsidRPr="00AF1CCE">
        <w:rPr>
          <w:rFonts w:ascii="Times New Roman" w:hAnsi="Times New Roman" w:cs="Times New Roman"/>
          <w:sz w:val="24"/>
          <w:szCs w:val="24"/>
        </w:rPr>
        <w:t>’s empirical performance is shown when the apps plan the trip, users can avoid h</w:t>
      </w:r>
      <w:r w:rsidR="00007D0A" w:rsidRPr="00AF1CCE">
        <w:rPr>
          <w:rFonts w:ascii="Times New Roman" w:hAnsi="Times New Roman" w:cs="Times New Roman"/>
          <w:sz w:val="24"/>
          <w:szCs w:val="24"/>
        </w:rPr>
        <w:t>igh risk and high penalty route thus save potential waiting time.</w:t>
      </w:r>
    </w:p>
    <w:p w14:paraId="1753681E" w14:textId="5E231B69" w:rsidR="00BE3230" w:rsidRPr="00AF1CCE" w:rsidRDefault="00AE504C" w:rsidP="00AF1CCE">
      <w:pPr>
        <w:pStyle w:val="ListParagraph"/>
        <w:numPr>
          <w:ilvl w:val="0"/>
          <w:numId w:val="8"/>
        </w:numPr>
        <w:spacing w:line="240" w:lineRule="auto"/>
        <w:jc w:val="both"/>
        <w:rPr>
          <w:rFonts w:ascii="Times New Roman" w:hAnsi="Times New Roman" w:cs="Times New Roman"/>
          <w:sz w:val="24"/>
          <w:szCs w:val="24"/>
        </w:rPr>
      </w:pPr>
      <w:ins w:id="532" w:author="Miller,  Dr. Harvey J." w:date="2019-10-09T16:01:00Z">
        <w:r>
          <w:rPr>
            <w:rFonts w:ascii="Times New Roman" w:hAnsi="Times New Roman" w:cs="Times New Roman"/>
            <w:sz w:val="24"/>
            <w:szCs w:val="24"/>
          </w:rPr>
          <w:t xml:space="preserve">At the </w:t>
        </w:r>
      </w:ins>
      <w:del w:id="533" w:author="Miller,  Dr. Harvey J." w:date="2019-10-09T16:01:00Z">
        <w:r w:rsidR="00FE182C" w:rsidRPr="00AF1CCE" w:rsidDel="00AE504C">
          <w:rPr>
            <w:rFonts w:ascii="Times New Roman" w:hAnsi="Times New Roman" w:cs="Times New Roman"/>
            <w:sz w:val="24"/>
            <w:szCs w:val="24"/>
          </w:rPr>
          <w:delText>I</w:delText>
        </w:r>
        <w:r w:rsidR="00BC07B9" w:rsidRPr="00AF1CCE" w:rsidDel="00AE504C">
          <w:rPr>
            <w:rFonts w:ascii="Times New Roman" w:hAnsi="Times New Roman" w:cs="Times New Roman"/>
            <w:sz w:val="24"/>
            <w:szCs w:val="24"/>
          </w:rPr>
          <w:delText xml:space="preserve">n the </w:delText>
        </w:r>
      </w:del>
      <w:r w:rsidR="00BC07B9" w:rsidRPr="00AF1CCE">
        <w:rPr>
          <w:rFonts w:ascii="Times New Roman" w:hAnsi="Times New Roman" w:cs="Times New Roman"/>
          <w:sz w:val="24"/>
          <w:szCs w:val="24"/>
        </w:rPr>
        <w:t>operation</w:t>
      </w:r>
      <w:ins w:id="534" w:author="Miller,  Dr. Harvey J." w:date="2019-10-09T16:01:00Z">
        <w:r>
          <w:rPr>
            <w:rFonts w:ascii="Times New Roman" w:hAnsi="Times New Roman" w:cs="Times New Roman"/>
            <w:sz w:val="24"/>
            <w:szCs w:val="24"/>
          </w:rPr>
          <w:t>al</w:t>
        </w:r>
      </w:ins>
      <w:r w:rsidR="00BC07B9" w:rsidRPr="00AF1CCE">
        <w:rPr>
          <w:rFonts w:ascii="Times New Roman" w:hAnsi="Times New Roman" w:cs="Times New Roman"/>
          <w:sz w:val="24"/>
          <w:szCs w:val="24"/>
        </w:rPr>
        <w:t xml:space="preserve"> level, administrators can check the high risk and high time penalty</w:t>
      </w:r>
      <w:r w:rsidR="00FE182C" w:rsidRPr="00AF1CCE">
        <w:rPr>
          <w:rFonts w:ascii="Times New Roman" w:hAnsi="Times New Roman" w:cs="Times New Roman"/>
          <w:sz w:val="24"/>
          <w:szCs w:val="24"/>
        </w:rPr>
        <w:t xml:space="preserve"> areas and respon</w:t>
      </w:r>
      <w:ins w:id="535" w:author="Miller,  Dr. Harvey J." w:date="2019-10-09T16:05:00Z">
        <w:r w:rsidR="004E1A87">
          <w:rPr>
            <w:rFonts w:ascii="Times New Roman" w:hAnsi="Times New Roman" w:cs="Times New Roman"/>
            <w:sz w:val="24"/>
            <w:szCs w:val="24"/>
          </w:rPr>
          <w:t>d</w:t>
        </w:r>
      </w:ins>
      <w:del w:id="536" w:author="Miller,  Dr. Harvey J." w:date="2019-10-09T16:05:00Z">
        <w:r w:rsidR="00FE182C" w:rsidRPr="00AF1CCE" w:rsidDel="004E1A87">
          <w:rPr>
            <w:rFonts w:ascii="Times New Roman" w:hAnsi="Times New Roman" w:cs="Times New Roman"/>
            <w:sz w:val="24"/>
            <w:szCs w:val="24"/>
          </w:rPr>
          <w:delText>se</w:delText>
        </w:r>
      </w:del>
      <w:del w:id="537" w:author="Miller,  Dr. Harvey J." w:date="2019-10-09T16:01:00Z">
        <w:r w:rsidR="00FE182C" w:rsidRPr="00AF1CCE" w:rsidDel="00AE504C">
          <w:rPr>
            <w:rFonts w:ascii="Times New Roman" w:hAnsi="Times New Roman" w:cs="Times New Roman"/>
            <w:sz w:val="24"/>
            <w:szCs w:val="24"/>
          </w:rPr>
          <w:delText xml:space="preserve"> real-timely</w:delText>
        </w:r>
      </w:del>
      <w:r w:rsidR="00FE182C" w:rsidRPr="00AF1CCE">
        <w:rPr>
          <w:rFonts w:ascii="Times New Roman" w:hAnsi="Times New Roman" w:cs="Times New Roman"/>
          <w:sz w:val="24"/>
          <w:szCs w:val="24"/>
        </w:rPr>
        <w:t>.</w:t>
      </w:r>
      <w:r w:rsidR="00BC07B9" w:rsidRPr="00AF1CCE">
        <w:rPr>
          <w:rFonts w:ascii="Times New Roman" w:hAnsi="Times New Roman" w:cs="Times New Roman"/>
          <w:sz w:val="24"/>
          <w:szCs w:val="24"/>
        </w:rPr>
        <w:t xml:space="preserve"> </w:t>
      </w:r>
      <w:r w:rsidR="007717B7" w:rsidRPr="00AF1CCE">
        <w:rPr>
          <w:rFonts w:ascii="Times New Roman" w:hAnsi="Times New Roman" w:cs="Times New Roman"/>
          <w:sz w:val="24"/>
          <w:szCs w:val="24"/>
        </w:rPr>
        <w:t>With support of real-time data</w:t>
      </w:r>
      <w:ins w:id="538" w:author="Miller,  Dr. Harvey J." w:date="2019-10-09T16:02:00Z">
        <w:r w:rsidR="004E1A87">
          <w:rPr>
            <w:rFonts w:ascii="Times New Roman" w:hAnsi="Times New Roman" w:cs="Times New Roman"/>
            <w:sz w:val="24"/>
            <w:szCs w:val="24"/>
          </w:rPr>
          <w:t xml:space="preserve"> and the measures in this paper</w:t>
        </w:r>
      </w:ins>
      <w:r w:rsidR="007717B7" w:rsidRPr="00AF1CCE">
        <w:rPr>
          <w:rFonts w:ascii="Times New Roman" w:hAnsi="Times New Roman" w:cs="Times New Roman"/>
          <w:sz w:val="24"/>
          <w:szCs w:val="24"/>
        </w:rPr>
        <w:t xml:space="preserve">, the </w:t>
      </w:r>
      <w:ins w:id="539" w:author="Miller,  Dr. Harvey J." w:date="2019-10-09T16:02:00Z">
        <w:r w:rsidR="004E1A87">
          <w:rPr>
            <w:rFonts w:ascii="Times New Roman" w:hAnsi="Times New Roman" w:cs="Times New Roman"/>
            <w:sz w:val="24"/>
            <w:szCs w:val="24"/>
          </w:rPr>
          <w:t>transit</w:t>
        </w:r>
      </w:ins>
      <w:del w:id="540" w:author="Miller,  Dr. Harvey J." w:date="2019-10-09T16:02:00Z">
        <w:r w:rsidR="007717B7" w:rsidRPr="00AF1CCE" w:rsidDel="004E1A87">
          <w:rPr>
            <w:rFonts w:ascii="Times New Roman" w:hAnsi="Times New Roman" w:cs="Times New Roman"/>
            <w:sz w:val="24"/>
            <w:szCs w:val="24"/>
          </w:rPr>
          <w:delText>PT</w:delText>
        </w:r>
      </w:del>
      <w:r w:rsidR="007717B7" w:rsidRPr="00AF1CCE">
        <w:rPr>
          <w:rFonts w:ascii="Times New Roman" w:hAnsi="Times New Roman" w:cs="Times New Roman"/>
          <w:sz w:val="24"/>
          <w:szCs w:val="24"/>
        </w:rPr>
        <w:t xml:space="preserve"> authorities </w:t>
      </w:r>
      <w:del w:id="541" w:author="Miller,  Dr. Harvey J." w:date="2019-10-09T16:03:00Z">
        <w:r w:rsidR="007717B7" w:rsidRPr="00AF1CCE" w:rsidDel="004E1A87">
          <w:rPr>
            <w:rFonts w:ascii="Times New Roman" w:hAnsi="Times New Roman" w:cs="Times New Roman"/>
            <w:sz w:val="24"/>
            <w:szCs w:val="24"/>
          </w:rPr>
          <w:delText xml:space="preserve">can </w:delText>
        </w:r>
      </w:del>
      <w:del w:id="542" w:author="Miller,  Dr. Harvey J." w:date="2019-10-09T16:02:00Z">
        <w:r w:rsidR="007717B7" w:rsidRPr="00AF1CCE" w:rsidDel="004E1A87">
          <w:rPr>
            <w:rFonts w:ascii="Times New Roman" w:hAnsi="Times New Roman" w:cs="Times New Roman"/>
            <w:sz w:val="24"/>
            <w:szCs w:val="24"/>
          </w:rPr>
          <w:delText xml:space="preserve">know </w:delText>
        </w:r>
      </w:del>
      <w:del w:id="543" w:author="Miller,  Dr. Harvey J." w:date="2019-10-09T16:03:00Z">
        <w:r w:rsidR="007717B7" w:rsidRPr="00AF1CCE" w:rsidDel="004E1A87">
          <w:rPr>
            <w:rFonts w:ascii="Times New Roman" w:hAnsi="Times New Roman" w:cs="Times New Roman"/>
            <w:sz w:val="24"/>
            <w:szCs w:val="24"/>
          </w:rPr>
          <w:delText xml:space="preserve">the </w:delText>
        </w:r>
      </w:del>
      <w:del w:id="544" w:author="Miller,  Dr. Harvey J." w:date="2019-10-09T16:02:00Z">
        <w:r w:rsidR="007717B7" w:rsidRPr="00AF1CCE" w:rsidDel="004E1A87">
          <w:rPr>
            <w:rFonts w:ascii="Times New Roman" w:hAnsi="Times New Roman" w:cs="Times New Roman"/>
            <w:sz w:val="24"/>
            <w:szCs w:val="24"/>
          </w:rPr>
          <w:delText xml:space="preserve">indexes’ </w:delText>
        </w:r>
        <w:r w:rsidR="00C611DB" w:rsidDel="004E1A87">
          <w:rPr>
            <w:rFonts w:ascii="Times New Roman" w:hAnsi="Times New Roman" w:cs="Times New Roman"/>
            <w:sz w:val="24"/>
            <w:szCs w:val="24"/>
          </w:rPr>
          <w:delText xml:space="preserve">current </w:delText>
        </w:r>
      </w:del>
      <w:del w:id="545" w:author="Miller,  Dr. Harvey J." w:date="2019-10-09T16:03:00Z">
        <w:r w:rsidR="007717B7" w:rsidRPr="00AF1CCE" w:rsidDel="004E1A87">
          <w:rPr>
            <w:rFonts w:ascii="Times New Roman" w:hAnsi="Times New Roman" w:cs="Times New Roman"/>
            <w:sz w:val="24"/>
            <w:szCs w:val="24"/>
          </w:rPr>
          <w:delText>geographic pattern</w:delText>
        </w:r>
        <w:r w:rsidR="004C0F86" w:rsidDel="004E1A87">
          <w:rPr>
            <w:rFonts w:ascii="Times New Roman" w:hAnsi="Times New Roman" w:cs="Times New Roman"/>
            <w:sz w:val="24"/>
            <w:szCs w:val="24"/>
          </w:rPr>
          <w:delText xml:space="preserve">; </w:delText>
        </w:r>
      </w:del>
      <w:del w:id="546" w:author="Miller,  Dr. Harvey J." w:date="2019-10-09T16:02:00Z">
        <w:r w:rsidR="004C0F86" w:rsidDel="004E1A87">
          <w:rPr>
            <w:rFonts w:ascii="Times New Roman" w:hAnsi="Times New Roman" w:cs="Times New Roman"/>
            <w:sz w:val="24"/>
            <w:szCs w:val="24"/>
          </w:rPr>
          <w:delText xml:space="preserve">based on the real-time </w:delText>
        </w:r>
        <w:r w:rsidR="00ED0F49" w:rsidDel="004E1A87">
          <w:rPr>
            <w:rFonts w:ascii="Times New Roman" w:hAnsi="Times New Roman" w:cs="Times New Roman"/>
            <w:sz w:val="24"/>
            <w:szCs w:val="24"/>
          </w:rPr>
          <w:delText>indexes</w:delText>
        </w:r>
        <w:r w:rsidR="004C0F86" w:rsidDel="004E1A87">
          <w:rPr>
            <w:rFonts w:ascii="Times New Roman" w:hAnsi="Times New Roman" w:cs="Times New Roman"/>
            <w:sz w:val="24"/>
            <w:szCs w:val="24"/>
          </w:rPr>
          <w:delText>,</w:delText>
        </w:r>
        <w:r w:rsidR="007717B7" w:rsidRPr="00AF1CCE" w:rsidDel="004E1A87">
          <w:rPr>
            <w:rFonts w:ascii="Times New Roman" w:hAnsi="Times New Roman" w:cs="Times New Roman"/>
            <w:sz w:val="24"/>
            <w:szCs w:val="24"/>
          </w:rPr>
          <w:delText xml:space="preserve"> </w:delText>
        </w:r>
      </w:del>
      <w:del w:id="547" w:author="Miller,  Dr. Harvey J." w:date="2019-10-09T16:03:00Z">
        <w:r w:rsidR="007717B7" w:rsidRPr="00AF1CCE" w:rsidDel="004E1A87">
          <w:rPr>
            <w:rFonts w:ascii="Times New Roman" w:hAnsi="Times New Roman" w:cs="Times New Roman"/>
            <w:sz w:val="24"/>
            <w:szCs w:val="24"/>
          </w:rPr>
          <w:delText xml:space="preserve">they </w:delText>
        </w:r>
      </w:del>
      <w:r w:rsidR="00BF3154">
        <w:rPr>
          <w:rFonts w:ascii="Times New Roman" w:hAnsi="Times New Roman" w:cs="Times New Roman"/>
          <w:sz w:val="24"/>
          <w:szCs w:val="24"/>
        </w:rPr>
        <w:t>can</w:t>
      </w:r>
      <w:r w:rsidR="007717B7" w:rsidRPr="00AF1CCE">
        <w:rPr>
          <w:rFonts w:ascii="Times New Roman" w:hAnsi="Times New Roman" w:cs="Times New Roman"/>
          <w:sz w:val="24"/>
          <w:szCs w:val="24"/>
        </w:rPr>
        <w:t xml:space="preserve"> </w:t>
      </w:r>
      <w:ins w:id="548" w:author="Miller,  Dr. Harvey J." w:date="2019-10-09T16:03:00Z">
        <w:r w:rsidR="004E1A87">
          <w:rPr>
            <w:rFonts w:ascii="Times New Roman" w:hAnsi="Times New Roman" w:cs="Times New Roman"/>
            <w:sz w:val="24"/>
            <w:szCs w:val="24"/>
          </w:rPr>
          <w:t xml:space="preserve">make operational changes such as </w:t>
        </w:r>
      </w:ins>
      <w:r w:rsidR="007717B7" w:rsidRPr="00AF1CCE">
        <w:rPr>
          <w:rFonts w:ascii="Times New Roman" w:hAnsi="Times New Roman" w:cs="Times New Roman"/>
          <w:sz w:val="24"/>
          <w:szCs w:val="24"/>
        </w:rPr>
        <w:t>add</w:t>
      </w:r>
      <w:ins w:id="549" w:author="Miller,  Dr. Harvey J." w:date="2019-10-09T16:03:00Z">
        <w:r w:rsidR="004E1A87">
          <w:rPr>
            <w:rFonts w:ascii="Times New Roman" w:hAnsi="Times New Roman" w:cs="Times New Roman"/>
            <w:sz w:val="24"/>
            <w:szCs w:val="24"/>
          </w:rPr>
          <w:t>ing</w:t>
        </w:r>
      </w:ins>
      <w:r w:rsidR="007717B7" w:rsidRPr="00AF1CCE">
        <w:rPr>
          <w:rFonts w:ascii="Times New Roman" w:hAnsi="Times New Roman" w:cs="Times New Roman"/>
          <w:sz w:val="24"/>
          <w:szCs w:val="24"/>
        </w:rPr>
        <w:t xml:space="preserve"> additional buses and enforce bus’s time table to reduce transfer risk. Moreover, with the real-time ridership data, administrators can </w:t>
      </w:r>
      <w:r w:rsidR="000432D6" w:rsidRPr="00AF1CCE">
        <w:rPr>
          <w:rFonts w:ascii="Times New Roman" w:hAnsi="Times New Roman" w:cs="Times New Roman"/>
          <w:sz w:val="24"/>
          <w:szCs w:val="24"/>
        </w:rPr>
        <w:t>identify</w:t>
      </w:r>
      <w:r w:rsidR="007717B7" w:rsidRPr="00AF1CCE">
        <w:rPr>
          <w:rFonts w:ascii="Times New Roman" w:hAnsi="Times New Roman" w:cs="Times New Roman"/>
          <w:sz w:val="24"/>
          <w:szCs w:val="24"/>
        </w:rPr>
        <w:t xml:space="preserve"> the ongoing transfers and </w:t>
      </w:r>
      <w:r w:rsidR="009D104A" w:rsidRPr="00AF1CCE">
        <w:rPr>
          <w:rFonts w:ascii="Times New Roman" w:hAnsi="Times New Roman" w:cs="Times New Roman"/>
          <w:sz w:val="24"/>
          <w:szCs w:val="24"/>
        </w:rPr>
        <w:t>plan</w:t>
      </w:r>
      <w:r w:rsidR="007717B7" w:rsidRPr="00AF1CCE">
        <w:rPr>
          <w:rFonts w:ascii="Times New Roman" w:hAnsi="Times New Roman" w:cs="Times New Roman"/>
          <w:sz w:val="24"/>
          <w:szCs w:val="24"/>
        </w:rPr>
        <w:t xml:space="preserve"> flexible time table adjustment accordingly.</w:t>
      </w:r>
    </w:p>
    <w:p w14:paraId="64CE2AF1" w14:textId="64BA1947" w:rsidR="00BE3230" w:rsidRPr="00AF1CCE" w:rsidRDefault="004E1A87" w:rsidP="00AF1CCE">
      <w:pPr>
        <w:pStyle w:val="ListParagraph"/>
        <w:numPr>
          <w:ilvl w:val="0"/>
          <w:numId w:val="8"/>
        </w:numPr>
        <w:spacing w:line="240" w:lineRule="auto"/>
        <w:jc w:val="both"/>
        <w:rPr>
          <w:rFonts w:ascii="Times New Roman" w:hAnsi="Times New Roman" w:cs="Times New Roman"/>
          <w:sz w:val="24"/>
          <w:szCs w:val="24"/>
        </w:rPr>
      </w:pPr>
      <w:ins w:id="550" w:author="Miller,  Dr. Harvey J." w:date="2019-10-09T16:03:00Z">
        <w:r>
          <w:rPr>
            <w:rFonts w:ascii="Times New Roman" w:hAnsi="Times New Roman" w:cs="Times New Roman"/>
            <w:sz w:val="24"/>
            <w:szCs w:val="24"/>
          </w:rPr>
          <w:t xml:space="preserve">At </w:t>
        </w:r>
      </w:ins>
      <w:del w:id="551" w:author="Miller,  Dr. Harvey J." w:date="2019-10-09T16:03:00Z">
        <w:r w:rsidR="00FE182C" w:rsidRPr="00AF1CCE" w:rsidDel="004E1A87">
          <w:rPr>
            <w:rFonts w:ascii="Times New Roman" w:hAnsi="Times New Roman" w:cs="Times New Roman"/>
            <w:sz w:val="24"/>
            <w:szCs w:val="24"/>
          </w:rPr>
          <w:delText>I</w:delText>
        </w:r>
        <w:r w:rsidR="00BC07B9" w:rsidRPr="00AF1CCE" w:rsidDel="004E1A87">
          <w:rPr>
            <w:rFonts w:ascii="Times New Roman" w:hAnsi="Times New Roman" w:cs="Times New Roman"/>
            <w:sz w:val="24"/>
            <w:szCs w:val="24"/>
          </w:rPr>
          <w:delText xml:space="preserve">n </w:delText>
        </w:r>
      </w:del>
      <w:r w:rsidR="00BC07B9" w:rsidRPr="00AF1CCE">
        <w:rPr>
          <w:rFonts w:ascii="Times New Roman" w:hAnsi="Times New Roman" w:cs="Times New Roman"/>
          <w:sz w:val="24"/>
          <w:szCs w:val="24"/>
        </w:rPr>
        <w:t xml:space="preserve">the management level, traffic and city planners can </w:t>
      </w:r>
      <w:ins w:id="552" w:author="Miller,  Dr. Harvey J." w:date="2019-10-09T16:03:00Z">
        <w:r>
          <w:rPr>
            <w:rFonts w:ascii="Times New Roman" w:hAnsi="Times New Roman" w:cs="Times New Roman"/>
            <w:sz w:val="24"/>
            <w:szCs w:val="24"/>
          </w:rPr>
          <w:t xml:space="preserve">analyze </w:t>
        </w:r>
      </w:ins>
      <w:del w:id="553" w:author="Miller,  Dr. Harvey J." w:date="2019-10-09T16:03:00Z">
        <w:r w:rsidR="00BC07B9" w:rsidRPr="00AF1CCE" w:rsidDel="004E1A87">
          <w:rPr>
            <w:rFonts w:ascii="Times New Roman" w:hAnsi="Times New Roman" w:cs="Times New Roman"/>
            <w:sz w:val="24"/>
            <w:szCs w:val="24"/>
          </w:rPr>
          <w:delText xml:space="preserve">gain </w:delText>
        </w:r>
      </w:del>
      <w:ins w:id="554" w:author="Miller,  Dr. Harvey J." w:date="2019-10-09T16:03:00Z">
        <w:r>
          <w:rPr>
            <w:rFonts w:ascii="Times New Roman" w:hAnsi="Times New Roman" w:cs="Times New Roman"/>
            <w:sz w:val="24"/>
            <w:szCs w:val="24"/>
          </w:rPr>
          <w:t>the</w:t>
        </w:r>
      </w:ins>
      <w:del w:id="555" w:author="Miller,  Dr. Harvey J." w:date="2019-10-09T16:03:00Z">
        <w:r w:rsidR="00BC07B9" w:rsidRPr="00AF1CCE" w:rsidDel="004E1A87">
          <w:rPr>
            <w:rFonts w:ascii="Times New Roman" w:hAnsi="Times New Roman" w:cs="Times New Roman"/>
            <w:sz w:val="24"/>
            <w:szCs w:val="24"/>
          </w:rPr>
          <w:delText>empirical</w:delText>
        </w:r>
      </w:del>
      <w:r w:rsidR="00BC07B9" w:rsidRPr="00AF1CCE">
        <w:rPr>
          <w:rFonts w:ascii="Times New Roman" w:hAnsi="Times New Roman" w:cs="Times New Roman"/>
          <w:sz w:val="24"/>
          <w:szCs w:val="24"/>
        </w:rPr>
        <w:t xml:space="preserve"> </w:t>
      </w:r>
      <w:ins w:id="556" w:author="Miller,  Dr. Harvey J." w:date="2019-10-09T16:04:00Z">
        <w:r>
          <w:rPr>
            <w:rFonts w:ascii="Times New Roman" w:hAnsi="Times New Roman" w:cs="Times New Roman"/>
            <w:sz w:val="24"/>
            <w:szCs w:val="24"/>
          </w:rPr>
          <w:t xml:space="preserve">spatial and temporal </w:t>
        </w:r>
      </w:ins>
      <w:del w:id="557" w:author="Miller,  Dr. Harvey J." w:date="2019-10-09T16:04:00Z">
        <w:r w:rsidR="00BC07B9" w:rsidRPr="00AF1CCE" w:rsidDel="004E1A87">
          <w:rPr>
            <w:rFonts w:ascii="Times New Roman" w:hAnsi="Times New Roman" w:cs="Times New Roman"/>
            <w:sz w:val="24"/>
            <w:szCs w:val="24"/>
          </w:rPr>
          <w:delText>spatiotemporal</w:delText>
        </w:r>
      </w:del>
      <w:r w:rsidR="00BC07B9" w:rsidRPr="00AF1CCE">
        <w:rPr>
          <w:rFonts w:ascii="Times New Roman" w:hAnsi="Times New Roman" w:cs="Times New Roman"/>
          <w:sz w:val="24"/>
          <w:szCs w:val="24"/>
        </w:rPr>
        <w:t xml:space="preserve"> patterns </w:t>
      </w:r>
      <w:ins w:id="558" w:author="Miller,  Dr. Harvey J." w:date="2019-10-09T16:04:00Z">
        <w:r>
          <w:rPr>
            <w:rFonts w:ascii="Times New Roman" w:hAnsi="Times New Roman" w:cs="Times New Roman"/>
            <w:sz w:val="24"/>
            <w:szCs w:val="24"/>
          </w:rPr>
          <w:t xml:space="preserve">of risk and time penalties, </w:t>
        </w:r>
      </w:ins>
      <w:r w:rsidR="00BC07B9" w:rsidRPr="00AF1CCE">
        <w:rPr>
          <w:rFonts w:ascii="Times New Roman" w:hAnsi="Times New Roman" w:cs="Times New Roman"/>
          <w:sz w:val="24"/>
          <w:szCs w:val="24"/>
        </w:rPr>
        <w:t xml:space="preserve">and </w:t>
      </w:r>
      <w:ins w:id="559" w:author="Miller,  Dr. Harvey J." w:date="2019-10-09T16:04:00Z">
        <w:r>
          <w:rPr>
            <w:rFonts w:ascii="Times New Roman" w:hAnsi="Times New Roman" w:cs="Times New Roman"/>
            <w:sz w:val="24"/>
            <w:szCs w:val="24"/>
          </w:rPr>
          <w:t xml:space="preserve">adjust the system </w:t>
        </w:r>
      </w:ins>
      <w:del w:id="560" w:author="Miller,  Dr. Harvey J." w:date="2019-10-09T16:04:00Z">
        <w:r w:rsidR="00BC07B9" w:rsidRPr="00AF1CCE" w:rsidDel="004E1A87">
          <w:rPr>
            <w:rFonts w:ascii="Times New Roman" w:hAnsi="Times New Roman" w:cs="Times New Roman"/>
            <w:sz w:val="24"/>
            <w:szCs w:val="24"/>
          </w:rPr>
          <w:delText xml:space="preserve">design </w:delText>
        </w:r>
      </w:del>
      <w:r w:rsidR="00BC07B9" w:rsidRPr="00AF1CCE">
        <w:rPr>
          <w:rFonts w:ascii="Times New Roman" w:hAnsi="Times New Roman" w:cs="Times New Roman"/>
          <w:sz w:val="24"/>
          <w:szCs w:val="24"/>
        </w:rPr>
        <w:t>accordingly</w:t>
      </w:r>
      <w:r w:rsidR="00FE182C" w:rsidRPr="00AF1CCE">
        <w:rPr>
          <w:rFonts w:ascii="Times New Roman" w:hAnsi="Times New Roman" w:cs="Times New Roman"/>
          <w:sz w:val="24"/>
          <w:szCs w:val="24"/>
        </w:rPr>
        <w:t>.</w:t>
      </w:r>
      <w:r w:rsidR="00FB6085" w:rsidRPr="00AF1CCE">
        <w:rPr>
          <w:rFonts w:ascii="Times New Roman" w:hAnsi="Times New Roman" w:cs="Times New Roman"/>
          <w:sz w:val="24"/>
          <w:szCs w:val="24"/>
        </w:rPr>
        <w:t xml:space="preserve"> </w:t>
      </w:r>
      <w:ins w:id="561" w:author="Miller,  Dr. Harvey J." w:date="2019-10-09T16:05:00Z">
        <w:r>
          <w:rPr>
            <w:rFonts w:ascii="Times New Roman" w:hAnsi="Times New Roman" w:cs="Times New Roman"/>
            <w:sz w:val="24"/>
            <w:szCs w:val="24"/>
          </w:rPr>
          <w:t xml:space="preserve">The patterns of </w:t>
        </w:r>
      </w:ins>
      <w:del w:id="562" w:author="Miller,  Dr. Harvey J." w:date="2019-10-09T16:05:00Z">
        <w:r w:rsidR="00AF1CCE" w:rsidRPr="00AF1CCE" w:rsidDel="004E1A87">
          <w:rPr>
            <w:rFonts w:ascii="Times New Roman" w:hAnsi="Times New Roman" w:cs="Times New Roman"/>
            <w:sz w:val="24"/>
            <w:szCs w:val="24"/>
          </w:rPr>
          <w:delText xml:space="preserve">Just like PT system delay’s empirical pattern, </w:delText>
        </w:r>
      </w:del>
      <w:r w:rsidR="00AF1CCE" w:rsidRPr="00AF1CCE">
        <w:rPr>
          <w:rFonts w:ascii="Times New Roman" w:hAnsi="Times New Roman" w:cs="Times New Roman"/>
          <w:sz w:val="24"/>
          <w:szCs w:val="24"/>
        </w:rPr>
        <w:t>TR and ATTP</w:t>
      </w:r>
      <w:ins w:id="563" w:author="Miller,  Dr. Harvey J." w:date="2019-10-09T16:05:00Z">
        <w:r>
          <w:rPr>
            <w:rFonts w:ascii="Times New Roman" w:hAnsi="Times New Roman" w:cs="Times New Roman"/>
            <w:sz w:val="24"/>
            <w:szCs w:val="24"/>
          </w:rPr>
          <w:t>s</w:t>
        </w:r>
      </w:ins>
      <w:del w:id="564" w:author="Miller,  Dr. Harvey J." w:date="2019-10-09T16:05:00Z">
        <w:r w:rsidR="00AF1CCE" w:rsidRPr="00AF1CCE" w:rsidDel="004E1A87">
          <w:rPr>
            <w:rFonts w:ascii="Times New Roman" w:hAnsi="Times New Roman" w:cs="Times New Roman"/>
            <w:sz w:val="24"/>
            <w:szCs w:val="24"/>
          </w:rPr>
          <w:delText>’s pattern</w:delText>
        </w:r>
      </w:del>
      <w:r w:rsidR="00AF1CCE" w:rsidRPr="00AF1CCE">
        <w:rPr>
          <w:rFonts w:ascii="Times New Roman" w:hAnsi="Times New Roman" w:cs="Times New Roman"/>
          <w:sz w:val="24"/>
          <w:szCs w:val="24"/>
        </w:rPr>
        <w:t xml:space="preserve"> can </w:t>
      </w:r>
      <w:del w:id="565" w:author="Miller,  Dr. Harvey J." w:date="2019-10-09T16:05:00Z">
        <w:r w:rsidR="00D86B9D" w:rsidDel="004E1A87">
          <w:rPr>
            <w:rFonts w:ascii="Times New Roman" w:hAnsi="Times New Roman" w:cs="Times New Roman"/>
            <w:sz w:val="24"/>
            <w:szCs w:val="24"/>
          </w:rPr>
          <w:delText xml:space="preserve">also </w:delText>
        </w:r>
      </w:del>
      <w:r w:rsidR="002F6FC7">
        <w:rPr>
          <w:rFonts w:ascii="Times New Roman" w:hAnsi="Times New Roman" w:cs="Times New Roman"/>
          <w:sz w:val="24"/>
          <w:szCs w:val="24"/>
        </w:rPr>
        <w:t>demonstrate</w:t>
      </w:r>
      <w:r w:rsidR="00AF1CCE" w:rsidRPr="00AF1CCE">
        <w:rPr>
          <w:rFonts w:ascii="Times New Roman" w:hAnsi="Times New Roman" w:cs="Times New Roman"/>
          <w:sz w:val="24"/>
          <w:szCs w:val="24"/>
        </w:rPr>
        <w:t xml:space="preserve"> important </w:t>
      </w:r>
      <w:r w:rsidR="00D86B9D">
        <w:rPr>
          <w:rFonts w:ascii="Times New Roman" w:hAnsi="Times New Roman" w:cs="Times New Roman"/>
          <w:sz w:val="24"/>
          <w:szCs w:val="24"/>
        </w:rPr>
        <w:t xml:space="preserve">information about the road design, </w:t>
      </w:r>
      <w:ins w:id="566" w:author="Miller,  Dr. Harvey J." w:date="2019-10-09T16:05:00Z">
        <w:r>
          <w:rPr>
            <w:rFonts w:ascii="Times New Roman" w:hAnsi="Times New Roman" w:cs="Times New Roman"/>
            <w:sz w:val="24"/>
            <w:szCs w:val="24"/>
          </w:rPr>
          <w:t>the transit</w:t>
        </w:r>
      </w:ins>
      <w:del w:id="567" w:author="Miller,  Dr. Harvey J." w:date="2019-10-09T16:05:00Z">
        <w:r w:rsidR="00D86B9D" w:rsidDel="004E1A87">
          <w:rPr>
            <w:rFonts w:ascii="Times New Roman" w:hAnsi="Times New Roman" w:cs="Times New Roman"/>
            <w:sz w:val="24"/>
            <w:szCs w:val="24"/>
          </w:rPr>
          <w:delText>PT</w:delText>
        </w:r>
      </w:del>
      <w:r w:rsidR="00D86B9D">
        <w:rPr>
          <w:rFonts w:ascii="Times New Roman" w:hAnsi="Times New Roman" w:cs="Times New Roman"/>
          <w:sz w:val="24"/>
          <w:szCs w:val="24"/>
        </w:rPr>
        <w:t xml:space="preserve"> system’s design, and other transport and non-transport factors in the domain of city planning.</w:t>
      </w:r>
      <w:r w:rsidR="00C80DB3">
        <w:rPr>
          <w:rFonts w:ascii="Times New Roman" w:hAnsi="Times New Roman" w:cs="Times New Roman"/>
          <w:sz w:val="24"/>
          <w:szCs w:val="24"/>
        </w:rPr>
        <w:t xml:space="preserve"> </w:t>
      </w:r>
      <w:del w:id="568" w:author="Miller,  Dr. Harvey J." w:date="2019-10-09T16:06:00Z">
        <w:r w:rsidR="00C80DB3" w:rsidDel="004E1A87">
          <w:rPr>
            <w:rFonts w:ascii="Times New Roman" w:hAnsi="Times New Roman" w:cs="Times New Roman"/>
            <w:sz w:val="24"/>
            <w:szCs w:val="24"/>
          </w:rPr>
          <w:delText xml:space="preserve">The information is not limited to geographic pattern, but also temporal. </w:delText>
        </w:r>
      </w:del>
      <w:r w:rsidR="00C80DB3">
        <w:rPr>
          <w:rFonts w:ascii="Times New Roman" w:hAnsi="Times New Roman" w:cs="Times New Roman"/>
          <w:sz w:val="24"/>
          <w:szCs w:val="24"/>
        </w:rPr>
        <w:t xml:space="preserve">For example, after a major route adjustment, </w:t>
      </w:r>
      <w:ins w:id="569" w:author="Miller,  Dr. Harvey J." w:date="2019-10-09T16:06:00Z">
        <w:r>
          <w:rPr>
            <w:rFonts w:ascii="Times New Roman" w:hAnsi="Times New Roman" w:cs="Times New Roman"/>
            <w:sz w:val="24"/>
            <w:szCs w:val="24"/>
          </w:rPr>
          <w:t>managers can assess the changes in transfer risk and time penalties</w:t>
        </w:r>
      </w:ins>
      <w:del w:id="570" w:author="Miller,  Dr. Harvey J." w:date="2019-10-09T16:07:00Z">
        <w:r w:rsidR="006E55F8" w:rsidDel="004E1A87">
          <w:rPr>
            <w:rFonts w:ascii="Times New Roman" w:hAnsi="Times New Roman" w:cs="Times New Roman"/>
            <w:sz w:val="24"/>
            <w:szCs w:val="24"/>
          </w:rPr>
          <w:delText xml:space="preserve">it has been proven that </w:delText>
        </w:r>
        <w:r w:rsidR="00291A50" w:rsidDel="004E1A87">
          <w:rPr>
            <w:rFonts w:ascii="Times New Roman" w:hAnsi="Times New Roman" w:cs="Times New Roman"/>
            <w:sz w:val="24"/>
            <w:szCs w:val="24"/>
          </w:rPr>
          <w:delText>validation and comparison</w:delText>
        </w:r>
        <w:r w:rsidR="006E55F8" w:rsidDel="004E1A87">
          <w:rPr>
            <w:rFonts w:ascii="Times New Roman" w:hAnsi="Times New Roman" w:cs="Times New Roman"/>
            <w:sz w:val="24"/>
            <w:szCs w:val="24"/>
          </w:rPr>
          <w:delText xml:space="preserve"> </w:delText>
        </w:r>
        <w:r w:rsidR="002A02F6" w:rsidDel="004E1A87">
          <w:rPr>
            <w:rFonts w:ascii="Times New Roman" w:hAnsi="Times New Roman" w:cs="Times New Roman"/>
            <w:sz w:val="24"/>
            <w:szCs w:val="24"/>
          </w:rPr>
          <w:delText xml:space="preserve">of </w:delText>
        </w:r>
        <w:r w:rsidR="00162E19" w:rsidDel="004E1A87">
          <w:rPr>
            <w:rFonts w:ascii="Times New Roman" w:hAnsi="Times New Roman" w:cs="Times New Roman"/>
            <w:sz w:val="24"/>
            <w:szCs w:val="24"/>
          </w:rPr>
          <w:delText>before and after</w:delText>
        </w:r>
        <w:r w:rsidR="006E55F8" w:rsidDel="004E1A87">
          <w:rPr>
            <w:rFonts w:ascii="Times New Roman" w:hAnsi="Times New Roman" w:cs="Times New Roman"/>
            <w:sz w:val="24"/>
            <w:szCs w:val="24"/>
          </w:rPr>
          <w:delText xml:space="preserve"> the change is crucial and informative </w:delText>
        </w:r>
        <w:r w:rsidR="006E55F8" w:rsidDel="004E1A87">
          <w:rPr>
            <w:rFonts w:ascii="Times New Roman" w:hAnsi="Times New Roman" w:cs="Times New Roman"/>
            <w:sz w:val="24"/>
            <w:szCs w:val="24"/>
          </w:rPr>
          <w:fldChar w:fldCharType="begin" w:fldLock="1"/>
        </w:r>
        <w:r w:rsidR="0096524C" w:rsidDel="004E1A87">
          <w:rPr>
            <w:rFonts w:ascii="Times New Roman" w:hAnsi="Times New Roman" w:cs="Times New Roman"/>
            <w:sz w:val="24"/>
            <w:szCs w:val="24"/>
          </w:rPr>
          <w:delInstrText>ADDIN CSL_CITATION {"citationItems":[{"id":"ITEM-1","itemData":{"ISSN":"0143-6228","author":[{"dropping-particle":"","family":"Lee","given":"Jinhyung","non-dropping-particle":"","parse-names":false,"suffix":""},{"dropping-particle":"","family":"Miller","given":"Harvey J","non-dropping-particle":"","parse-names":false,"suffix":""}],"container-title":"Applied geography","id":"ITEM-1","issued":{"date-parts":[["2018"]]},"page":"47-63","publisher":"Elsevier","title":"Measuring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USA","type":"article-journal","volume":"93"},"uris":["http://www.mendeley.com/documents/?uuid=f0e6b8f5-cc98-41bd-ae63-6d42cb4666ed"]}],"mendeley":{"formattedCitation":"(Lee &amp; Miller, 2018)","plainTextFormattedCitation":"(Lee &amp; Miller, 2018)","previouslyFormattedCitation":"(Lee &amp; Miller, 2018)"},"properties":{"noteIndex":0},"schema":"https://github.com/citation-style-language/schema/raw/master/csl-citation.json"}</w:delInstrText>
        </w:r>
        <w:r w:rsidR="006E55F8" w:rsidDel="004E1A87">
          <w:rPr>
            <w:rFonts w:ascii="Times New Roman" w:hAnsi="Times New Roman" w:cs="Times New Roman"/>
            <w:sz w:val="24"/>
            <w:szCs w:val="24"/>
          </w:rPr>
          <w:fldChar w:fldCharType="separate"/>
        </w:r>
        <w:r w:rsidR="006E55F8" w:rsidRPr="00C80DB3" w:rsidDel="004E1A87">
          <w:rPr>
            <w:rFonts w:ascii="Times New Roman" w:hAnsi="Times New Roman" w:cs="Times New Roman"/>
            <w:noProof/>
            <w:sz w:val="24"/>
            <w:szCs w:val="24"/>
          </w:rPr>
          <w:delText>(Lee &amp; Miller, 2018)</w:delText>
        </w:r>
        <w:r w:rsidR="006E55F8" w:rsidDel="004E1A87">
          <w:rPr>
            <w:rFonts w:ascii="Times New Roman" w:hAnsi="Times New Roman" w:cs="Times New Roman"/>
            <w:sz w:val="24"/>
            <w:szCs w:val="24"/>
          </w:rPr>
          <w:fldChar w:fldCharType="end"/>
        </w:r>
      </w:del>
      <w:r w:rsidR="006E55F8">
        <w:rPr>
          <w:rFonts w:ascii="Times New Roman" w:hAnsi="Times New Roman" w:cs="Times New Roman"/>
          <w:sz w:val="24"/>
          <w:szCs w:val="24"/>
        </w:rPr>
        <w:t xml:space="preserve">. </w:t>
      </w:r>
      <w:commentRangeStart w:id="571"/>
      <w:r w:rsidR="006E55F8">
        <w:rPr>
          <w:rFonts w:ascii="Times New Roman" w:hAnsi="Times New Roman" w:cs="Times New Roman"/>
          <w:sz w:val="24"/>
          <w:szCs w:val="24"/>
        </w:rPr>
        <w:t>Similarly, t</w:t>
      </w:r>
      <w:r w:rsidR="00C80DB3">
        <w:rPr>
          <w:rFonts w:ascii="Times New Roman" w:hAnsi="Times New Roman" w:cs="Times New Roman"/>
          <w:sz w:val="24"/>
          <w:szCs w:val="24"/>
        </w:rPr>
        <w:t xml:space="preserve">raffic planners can compare the </w:t>
      </w:r>
      <w:ins w:id="572" w:author="Miller,  Dr. Harvey J." w:date="2019-10-09T16:07:00Z">
        <w:r>
          <w:rPr>
            <w:rFonts w:ascii="Times New Roman" w:hAnsi="Times New Roman" w:cs="Times New Roman"/>
            <w:sz w:val="24"/>
            <w:szCs w:val="24"/>
          </w:rPr>
          <w:t xml:space="preserve">risk and penalty </w:t>
        </w:r>
      </w:ins>
      <w:del w:id="573" w:author="Miller,  Dr. Harvey J." w:date="2019-10-09T16:07:00Z">
        <w:r w:rsidR="00C80DB3" w:rsidDel="004E1A87">
          <w:rPr>
            <w:rFonts w:ascii="Times New Roman" w:hAnsi="Times New Roman" w:cs="Times New Roman"/>
            <w:sz w:val="24"/>
            <w:szCs w:val="24"/>
          </w:rPr>
          <w:delText xml:space="preserve">transfer </w:delText>
        </w:r>
      </w:del>
      <w:r w:rsidR="00C80DB3">
        <w:rPr>
          <w:rFonts w:ascii="Times New Roman" w:hAnsi="Times New Roman" w:cs="Times New Roman"/>
          <w:sz w:val="24"/>
          <w:szCs w:val="24"/>
        </w:rPr>
        <w:t>indexes</w:t>
      </w:r>
      <w:ins w:id="574" w:author="Liu, Luyu" w:date="2019-10-09T19:55:00Z">
        <w:r w:rsidR="004F51F2">
          <w:rPr>
            <w:rFonts w:ascii="Times New Roman" w:hAnsi="Times New Roman" w:cs="Times New Roman"/>
            <w:sz w:val="24"/>
            <w:szCs w:val="24"/>
          </w:rPr>
          <w:t xml:space="preserve"> before and after the transit route </w:t>
        </w:r>
      </w:ins>
      <w:ins w:id="575" w:author="Liu, Luyu" w:date="2019-10-09T20:03:00Z">
        <w:r w:rsidR="00B515CD">
          <w:rPr>
            <w:rFonts w:ascii="Times New Roman" w:hAnsi="Times New Roman" w:cs="Times New Roman"/>
            <w:sz w:val="24"/>
            <w:szCs w:val="24"/>
          </w:rPr>
          <w:t>redesign</w:t>
        </w:r>
      </w:ins>
      <w:r w:rsidR="00C80DB3">
        <w:rPr>
          <w:rFonts w:ascii="Times New Roman" w:hAnsi="Times New Roman" w:cs="Times New Roman"/>
          <w:sz w:val="24"/>
          <w:szCs w:val="24"/>
        </w:rPr>
        <w:t xml:space="preserve"> to validate the efficiency of the change.</w:t>
      </w:r>
      <w:commentRangeEnd w:id="571"/>
      <w:r>
        <w:rPr>
          <w:rStyle w:val="CommentReference"/>
        </w:rPr>
        <w:commentReference w:id="571"/>
      </w:r>
      <w:del w:id="576" w:author="Miller,  Dr. Harvey J." w:date="2019-10-09T16:08:00Z">
        <w:r w:rsidR="00C80DB3" w:rsidDel="004E1A87">
          <w:rPr>
            <w:rFonts w:ascii="Times New Roman" w:hAnsi="Times New Roman" w:cs="Times New Roman"/>
            <w:sz w:val="24"/>
            <w:szCs w:val="24"/>
          </w:rPr>
          <w:delText xml:space="preserve"> </w:delText>
        </w:r>
        <w:r w:rsidR="00162E19" w:rsidDel="004E1A87">
          <w:rPr>
            <w:rFonts w:ascii="Times New Roman" w:hAnsi="Times New Roman" w:cs="Times New Roman"/>
            <w:sz w:val="24"/>
            <w:szCs w:val="24"/>
          </w:rPr>
          <w:delText xml:space="preserve">Both the geographic and temporal </w:delText>
        </w:r>
        <w:r w:rsidR="002F0890" w:rsidDel="004E1A87">
          <w:rPr>
            <w:rFonts w:ascii="Times New Roman" w:hAnsi="Times New Roman" w:cs="Times New Roman"/>
            <w:sz w:val="24"/>
            <w:szCs w:val="24"/>
          </w:rPr>
          <w:delText>empirical pattern can contribute to the improvement of the transit system.</w:delText>
        </w:r>
      </w:del>
    </w:p>
    <w:p w14:paraId="6E915CA2" w14:textId="70E214F3" w:rsidR="00361813" w:rsidRPr="00A02956" w:rsidRDefault="004E1A87" w:rsidP="00AF1CCE">
      <w:pPr>
        <w:pStyle w:val="ListParagraph"/>
        <w:numPr>
          <w:ilvl w:val="0"/>
          <w:numId w:val="8"/>
        </w:numPr>
        <w:spacing w:line="240" w:lineRule="auto"/>
        <w:jc w:val="both"/>
        <w:rPr>
          <w:rFonts w:ascii="Times New Roman" w:hAnsi="Times New Roman" w:cs="Times New Roman"/>
          <w:sz w:val="24"/>
          <w:szCs w:val="24"/>
        </w:rPr>
      </w:pPr>
      <w:ins w:id="577" w:author="Miller,  Dr. Harvey J." w:date="2019-10-09T16:09:00Z">
        <w:r>
          <w:rPr>
            <w:rFonts w:ascii="Times New Roman" w:hAnsi="Times New Roman" w:cs="Times New Roman"/>
            <w:sz w:val="24"/>
            <w:szCs w:val="24"/>
          </w:rPr>
          <w:t>At</w:t>
        </w:r>
      </w:ins>
      <w:del w:id="578" w:author="Miller,  Dr. Harvey J." w:date="2019-10-09T16:09:00Z">
        <w:r w:rsidR="00FE182C" w:rsidRPr="00AF1CCE" w:rsidDel="004E1A87">
          <w:rPr>
            <w:rFonts w:ascii="Times New Roman" w:hAnsi="Times New Roman" w:cs="Times New Roman"/>
            <w:sz w:val="24"/>
            <w:szCs w:val="24"/>
          </w:rPr>
          <w:delText>I</w:delText>
        </w:r>
        <w:r w:rsidR="00E22DA2" w:rsidRPr="00AF1CCE" w:rsidDel="004E1A87">
          <w:rPr>
            <w:rFonts w:ascii="Times New Roman" w:hAnsi="Times New Roman" w:cs="Times New Roman"/>
            <w:sz w:val="24"/>
            <w:szCs w:val="24"/>
          </w:rPr>
          <w:delText>n</w:delText>
        </w:r>
      </w:del>
      <w:r w:rsidR="00E22DA2" w:rsidRPr="00AF1CCE">
        <w:rPr>
          <w:rFonts w:ascii="Times New Roman" w:hAnsi="Times New Roman" w:cs="Times New Roman"/>
          <w:sz w:val="24"/>
          <w:szCs w:val="24"/>
        </w:rPr>
        <w:t xml:space="preserve"> the </w:t>
      </w:r>
      <w:r w:rsidR="00F32C97" w:rsidRPr="00AF1CCE">
        <w:rPr>
          <w:rFonts w:ascii="Times New Roman" w:hAnsi="Times New Roman" w:cs="Times New Roman"/>
          <w:sz w:val="24"/>
          <w:szCs w:val="24"/>
        </w:rPr>
        <w:t>policy-making</w:t>
      </w:r>
      <w:r w:rsidR="00E22DA2" w:rsidRPr="00AF1CCE">
        <w:rPr>
          <w:rFonts w:ascii="Times New Roman" w:hAnsi="Times New Roman" w:cs="Times New Roman"/>
          <w:sz w:val="24"/>
          <w:szCs w:val="24"/>
        </w:rPr>
        <w:t xml:space="preserve"> level,</w:t>
      </w:r>
      <w:r w:rsidR="00B132C5" w:rsidRPr="00AF1CCE">
        <w:rPr>
          <w:rFonts w:ascii="Times New Roman" w:hAnsi="Times New Roman" w:cs="Times New Roman"/>
          <w:sz w:val="24"/>
          <w:szCs w:val="24"/>
        </w:rPr>
        <w:t xml:space="preserve"> policy maker</w:t>
      </w:r>
      <w:r w:rsidR="00E22DA2" w:rsidRPr="00AF1CCE">
        <w:rPr>
          <w:rFonts w:ascii="Times New Roman" w:hAnsi="Times New Roman" w:cs="Times New Roman"/>
          <w:sz w:val="24"/>
          <w:szCs w:val="24"/>
        </w:rPr>
        <w:t>s</w:t>
      </w:r>
      <w:r w:rsidR="00B132C5" w:rsidRPr="00AF1CCE">
        <w:rPr>
          <w:rFonts w:ascii="Times New Roman" w:hAnsi="Times New Roman" w:cs="Times New Roman"/>
          <w:sz w:val="24"/>
          <w:szCs w:val="24"/>
        </w:rPr>
        <w:t xml:space="preserve"> </w:t>
      </w:r>
      <w:r w:rsidR="00BE3230" w:rsidRPr="00AF1CCE">
        <w:rPr>
          <w:rFonts w:ascii="Times New Roman" w:hAnsi="Times New Roman" w:cs="Times New Roman"/>
          <w:sz w:val="24"/>
          <w:szCs w:val="24"/>
        </w:rPr>
        <w:t xml:space="preserve">can </w:t>
      </w:r>
      <w:r w:rsidR="00B132C5" w:rsidRPr="00AF1CCE">
        <w:rPr>
          <w:rFonts w:ascii="Times New Roman" w:hAnsi="Times New Roman" w:cs="Times New Roman"/>
          <w:sz w:val="24"/>
          <w:szCs w:val="24"/>
        </w:rPr>
        <w:t xml:space="preserve">compare different </w:t>
      </w:r>
      <w:ins w:id="579" w:author="Miller,  Dr. Harvey J." w:date="2019-10-09T16:09:00Z">
        <w:r>
          <w:rPr>
            <w:rFonts w:ascii="Times New Roman" w:hAnsi="Times New Roman" w:cs="Times New Roman"/>
            <w:sz w:val="24"/>
            <w:szCs w:val="24"/>
          </w:rPr>
          <w:t>public transit</w:t>
        </w:r>
      </w:ins>
      <w:del w:id="580" w:author="Miller,  Dr. Harvey J." w:date="2019-10-09T16:09:00Z">
        <w:r w:rsidR="00B132C5" w:rsidRPr="00AF1CCE" w:rsidDel="004E1A87">
          <w:rPr>
            <w:rFonts w:ascii="Times New Roman" w:hAnsi="Times New Roman" w:cs="Times New Roman"/>
            <w:sz w:val="24"/>
            <w:szCs w:val="24"/>
          </w:rPr>
          <w:delText>PT</w:delText>
        </w:r>
      </w:del>
      <w:r w:rsidR="00B132C5" w:rsidRPr="00AF1CCE">
        <w:rPr>
          <w:rFonts w:ascii="Times New Roman" w:hAnsi="Times New Roman" w:cs="Times New Roman"/>
          <w:sz w:val="24"/>
          <w:szCs w:val="24"/>
        </w:rPr>
        <w:t xml:space="preserve"> systems’ transfer real-time performance across the US.</w:t>
      </w:r>
      <w:r w:rsidR="00955A21" w:rsidRPr="00AF1CCE">
        <w:rPr>
          <w:rFonts w:ascii="Times New Roman" w:hAnsi="Times New Roman" w:cs="Times New Roman"/>
          <w:sz w:val="24"/>
          <w:szCs w:val="24"/>
        </w:rPr>
        <w:t xml:space="preserve"> </w:t>
      </w:r>
      <w:r w:rsidR="00FB6085" w:rsidRPr="00AF1CCE">
        <w:rPr>
          <w:rFonts w:ascii="Times New Roman" w:hAnsi="Times New Roman" w:cs="Times New Roman"/>
          <w:sz w:val="24"/>
          <w:szCs w:val="24"/>
        </w:rPr>
        <w:t>Unlike some composite indexes that are hard to compare with each other, transfer risk and total time penalty are all comparable across different systems</w:t>
      </w:r>
      <w:del w:id="581" w:author="Miller,  Dr. Harvey J." w:date="2019-10-09T16:10:00Z">
        <w:r w:rsidR="00FB6085" w:rsidRPr="00AF1CCE" w:rsidDel="004E1A87">
          <w:rPr>
            <w:rFonts w:ascii="Times New Roman" w:hAnsi="Times New Roman" w:cs="Times New Roman"/>
            <w:sz w:val="24"/>
            <w:szCs w:val="24"/>
          </w:rPr>
          <w:delText xml:space="preserve">, since TR is percentage and </w:delText>
        </w:r>
        <w:r w:rsidR="00BE3230" w:rsidRPr="00AF1CCE" w:rsidDel="004E1A87">
          <w:rPr>
            <w:rFonts w:ascii="Times New Roman" w:hAnsi="Times New Roman" w:cs="Times New Roman"/>
            <w:sz w:val="24"/>
            <w:szCs w:val="24"/>
          </w:rPr>
          <w:delText>A</w:delText>
        </w:r>
        <w:r w:rsidR="00FB6085" w:rsidRPr="00AF1CCE" w:rsidDel="004E1A87">
          <w:rPr>
            <w:rFonts w:ascii="Times New Roman" w:hAnsi="Times New Roman" w:cs="Times New Roman"/>
            <w:sz w:val="24"/>
            <w:szCs w:val="24"/>
          </w:rPr>
          <w:delText>TTP is time</w:delText>
        </w:r>
      </w:del>
      <w:r w:rsidR="00FB6085" w:rsidRPr="00AF1CCE">
        <w:rPr>
          <w:rFonts w:ascii="Times New Roman" w:hAnsi="Times New Roman" w:cs="Times New Roman"/>
          <w:sz w:val="24"/>
          <w:szCs w:val="24"/>
        </w:rPr>
        <w:t xml:space="preserve">. </w:t>
      </w:r>
      <w:r w:rsidR="00AF1CCE">
        <w:rPr>
          <w:rFonts w:ascii="Times New Roman" w:hAnsi="Times New Roman" w:cs="Times New Roman"/>
          <w:sz w:val="24"/>
          <w:szCs w:val="24"/>
        </w:rPr>
        <w:t>Meanwhile, due to the hig</w:t>
      </w:r>
      <w:r w:rsidR="00D86B9D">
        <w:rPr>
          <w:rFonts w:ascii="Times New Roman" w:hAnsi="Times New Roman" w:cs="Times New Roman"/>
          <w:sz w:val="24"/>
          <w:szCs w:val="24"/>
        </w:rPr>
        <w:t>h reusability and expandability of</w:t>
      </w:r>
      <w:r w:rsidR="00AF1CCE">
        <w:rPr>
          <w:rFonts w:ascii="Times New Roman" w:hAnsi="Times New Roman" w:cs="Times New Roman"/>
          <w:sz w:val="24"/>
          <w:szCs w:val="24"/>
        </w:rPr>
        <w:t xml:space="preserve"> </w:t>
      </w:r>
      <w:r w:rsidR="003477BB">
        <w:rPr>
          <w:rFonts w:ascii="Times New Roman" w:hAnsi="Times New Roman" w:cs="Times New Roman"/>
          <w:sz w:val="24"/>
          <w:szCs w:val="24"/>
        </w:rPr>
        <w:t>the indexes and the system</w:t>
      </w:r>
      <w:r w:rsidR="00D86B9D">
        <w:rPr>
          <w:rFonts w:ascii="Times New Roman" w:hAnsi="Times New Roman" w:cs="Times New Roman"/>
          <w:sz w:val="24"/>
          <w:szCs w:val="24"/>
        </w:rPr>
        <w:t>, they</w:t>
      </w:r>
      <w:r w:rsidR="00361813" w:rsidRPr="00AF1CCE">
        <w:rPr>
          <w:rFonts w:ascii="Times New Roman" w:eastAsia="Yu Mincho" w:hAnsi="Times New Roman" w:cs="Times New Roman"/>
          <w:sz w:val="24"/>
          <w:szCs w:val="24"/>
          <w:lang w:eastAsia="ja-JP"/>
        </w:rPr>
        <w:t xml:space="preserve"> can be easily implemented and applied to any </w:t>
      </w:r>
      <w:del w:id="582" w:author="Liu, Luyu" w:date="2019-10-09T18:53:00Z">
        <w:r w:rsidR="00361813" w:rsidRPr="00AF1CCE" w:rsidDel="00364587">
          <w:rPr>
            <w:rFonts w:ascii="Times New Roman" w:eastAsia="Yu Mincho" w:hAnsi="Times New Roman" w:cs="Times New Roman"/>
            <w:sz w:val="24"/>
            <w:szCs w:val="24"/>
            <w:lang w:eastAsia="ja-JP"/>
          </w:rPr>
          <w:delText xml:space="preserve">PT </w:delText>
        </w:r>
      </w:del>
      <w:ins w:id="583" w:author="Liu, Luyu" w:date="2019-10-09T18:53:00Z">
        <w:r w:rsidR="00364587">
          <w:rPr>
            <w:rFonts w:ascii="Times New Roman" w:eastAsia="Yu Mincho" w:hAnsi="Times New Roman" w:cs="Times New Roman"/>
            <w:sz w:val="24"/>
            <w:szCs w:val="24"/>
            <w:lang w:eastAsia="ja-JP"/>
          </w:rPr>
          <w:t>transit</w:t>
        </w:r>
        <w:r w:rsidR="00364587" w:rsidRPr="00AF1CCE">
          <w:rPr>
            <w:rFonts w:ascii="Times New Roman" w:eastAsia="Yu Mincho" w:hAnsi="Times New Roman" w:cs="Times New Roman"/>
            <w:sz w:val="24"/>
            <w:szCs w:val="24"/>
            <w:lang w:eastAsia="ja-JP"/>
          </w:rPr>
          <w:t xml:space="preserve"> </w:t>
        </w:r>
      </w:ins>
      <w:r w:rsidR="00361813" w:rsidRPr="00AF1CCE">
        <w:rPr>
          <w:rFonts w:ascii="Times New Roman" w:eastAsia="Yu Mincho" w:hAnsi="Times New Roman" w:cs="Times New Roman"/>
          <w:sz w:val="24"/>
          <w:szCs w:val="24"/>
          <w:lang w:eastAsia="ja-JP"/>
        </w:rPr>
        <w:t>system with published GTFS scheduled and real-time data</w:t>
      </w:r>
      <w:r w:rsidR="004E216B" w:rsidRPr="00AF1CCE">
        <w:rPr>
          <w:rFonts w:ascii="Times New Roman" w:eastAsia="Yu Mincho" w:hAnsi="Times New Roman" w:cs="Times New Roman"/>
          <w:sz w:val="24"/>
          <w:szCs w:val="24"/>
          <w:lang w:eastAsia="ja-JP"/>
        </w:rPr>
        <w:t xml:space="preserve"> without major modification. </w:t>
      </w:r>
    </w:p>
    <w:p w14:paraId="76D01324" w14:textId="77777777" w:rsidR="00A02956" w:rsidRPr="00AF1CCE" w:rsidRDefault="00A02956" w:rsidP="00A02956">
      <w:pPr>
        <w:pStyle w:val="ListParagraph"/>
        <w:spacing w:line="240" w:lineRule="auto"/>
        <w:ind w:left="360"/>
        <w:jc w:val="both"/>
        <w:rPr>
          <w:rFonts w:ascii="Times New Roman" w:hAnsi="Times New Roman" w:cs="Times New Roman"/>
          <w:sz w:val="24"/>
          <w:szCs w:val="24"/>
        </w:rPr>
      </w:pPr>
    </w:p>
    <w:p w14:paraId="7075B443" w14:textId="5FB4A9A7" w:rsidR="00361813" w:rsidDel="004E1A87" w:rsidRDefault="00361813" w:rsidP="00361813">
      <w:pPr>
        <w:spacing w:line="240" w:lineRule="auto"/>
        <w:jc w:val="both"/>
        <w:rPr>
          <w:del w:id="584" w:author="Miller,  Dr. Harvey J." w:date="2019-10-09T16:10:00Z"/>
          <w:rFonts w:ascii="Times New Roman" w:hAnsi="Times New Roman" w:cs="Times New Roman"/>
          <w:sz w:val="24"/>
          <w:szCs w:val="24"/>
        </w:rPr>
      </w:pPr>
    </w:p>
    <w:p w14:paraId="118FE73F" w14:textId="77777777" w:rsidR="00491109" w:rsidRDefault="00491109" w:rsidP="00491109">
      <w:pPr>
        <w:spacing w:line="240" w:lineRule="auto"/>
        <w:ind w:firstLine="720"/>
        <w:jc w:val="both"/>
        <w:rPr>
          <w:rFonts w:ascii="Times New Roman" w:hAnsi="Times New Roman" w:cs="Times New Roman"/>
          <w:sz w:val="24"/>
          <w:szCs w:val="24"/>
        </w:rPr>
      </w:pPr>
    </w:p>
    <w:p w14:paraId="0BB79C80" w14:textId="3DB6B3CA" w:rsidR="00A52740" w:rsidRPr="00A52740" w:rsidRDefault="00A52740"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Analysis</w:t>
      </w:r>
    </w:p>
    <w:p w14:paraId="2AA5E08E" w14:textId="577A8A27" w:rsidR="009637FE" w:rsidRDefault="00DF222A" w:rsidP="00477FBA">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To validate and implement the indexes and the system, w</w:t>
      </w:r>
      <w:r w:rsidR="00A52740">
        <w:rPr>
          <w:rFonts w:ascii="Times New Roman" w:eastAsia="Yu Mincho" w:hAnsi="Times New Roman" w:cs="Times New Roman"/>
          <w:sz w:val="24"/>
          <w:szCs w:val="24"/>
          <w:lang w:eastAsia="ja-JP"/>
        </w:rPr>
        <w:t xml:space="preserve">e conducted a case study with GTFS data from Central Ohio Transit Authority (COTA) bus system in Columbus, Ohio from February 2018 to </w:t>
      </w:r>
      <w:r w:rsidR="0044586E">
        <w:rPr>
          <w:rFonts w:ascii="Times New Roman" w:eastAsia="Yu Mincho" w:hAnsi="Times New Roman" w:cs="Times New Roman"/>
          <w:sz w:val="24"/>
          <w:szCs w:val="24"/>
          <w:lang w:eastAsia="ja-JP"/>
        </w:rPr>
        <w:t>January</w:t>
      </w:r>
      <w:r w:rsidR="00A52740">
        <w:rPr>
          <w:rFonts w:ascii="Times New Roman" w:eastAsia="Yu Mincho" w:hAnsi="Times New Roman" w:cs="Times New Roman"/>
          <w:sz w:val="24"/>
          <w:szCs w:val="24"/>
          <w:lang w:eastAsia="ja-JP"/>
        </w:rPr>
        <w:t xml:space="preserve"> 2019. </w:t>
      </w:r>
      <w:r w:rsidR="0046248B">
        <w:rPr>
          <w:rFonts w:ascii="Times New Roman" w:eastAsia="Yu Mincho" w:hAnsi="Times New Roman" w:cs="Times New Roman"/>
          <w:sz w:val="24"/>
          <w:szCs w:val="24"/>
          <w:lang w:eastAsia="ja-JP"/>
        </w:rPr>
        <w:t xml:space="preserve">Accordingly, we acquired </w:t>
      </w:r>
      <w:r w:rsidR="003155D2">
        <w:rPr>
          <w:rFonts w:ascii="Times New Roman" w:eastAsia="Yu Mincho" w:hAnsi="Times New Roman" w:cs="Times New Roman"/>
          <w:sz w:val="24"/>
          <w:szCs w:val="24"/>
          <w:lang w:eastAsia="ja-JP"/>
        </w:rPr>
        <w:t>the GTFS</w:t>
      </w:r>
      <w:r w:rsidR="009E2C4A">
        <w:rPr>
          <w:rFonts w:ascii="Times New Roman" w:eastAsia="Yu Mincho" w:hAnsi="Times New Roman" w:cs="Times New Roman"/>
          <w:sz w:val="24"/>
          <w:szCs w:val="24"/>
          <w:lang w:eastAsia="ja-JP"/>
        </w:rPr>
        <w:t xml:space="preserve"> schedule and real-time</w:t>
      </w:r>
      <w:r w:rsidR="0046248B">
        <w:rPr>
          <w:rFonts w:ascii="Times New Roman" w:eastAsia="Yu Mincho" w:hAnsi="Times New Roman" w:cs="Times New Roman"/>
          <w:sz w:val="24"/>
          <w:szCs w:val="24"/>
          <w:lang w:eastAsia="ja-JP"/>
        </w:rPr>
        <w:t xml:space="preserve"> data </w:t>
      </w:r>
      <w:r w:rsidR="000173B4">
        <w:rPr>
          <w:rFonts w:ascii="Times New Roman" w:eastAsia="Yu Mincho" w:hAnsi="Times New Roman" w:cs="Times New Roman"/>
          <w:sz w:val="24"/>
          <w:szCs w:val="24"/>
          <w:lang w:eastAsia="ja-JP"/>
        </w:rPr>
        <w:t>with</w:t>
      </w:r>
      <w:r w:rsidR="0046248B">
        <w:rPr>
          <w:rFonts w:ascii="Times New Roman" w:eastAsia="Yu Mincho" w:hAnsi="Times New Roman" w:cs="Times New Roman"/>
          <w:sz w:val="24"/>
          <w:szCs w:val="24"/>
          <w:lang w:eastAsia="ja-JP"/>
        </w:rPr>
        <w:t xml:space="preserve"> the COTA ap</w:t>
      </w:r>
      <w:r w:rsidR="00BD5C25">
        <w:rPr>
          <w:rFonts w:ascii="Times New Roman" w:eastAsia="Yu Mincho" w:hAnsi="Times New Roman" w:cs="Times New Roman"/>
          <w:sz w:val="24"/>
          <w:szCs w:val="24"/>
          <w:lang w:eastAsia="ja-JP"/>
        </w:rPr>
        <w:t>plication programming interfac</w:t>
      </w:r>
      <w:ins w:id="585" w:author="Miller,  Dr. Harvey J." w:date="2019-10-09T16:12:00Z">
        <w:r w:rsidR="004251AF">
          <w:rPr>
            <w:rFonts w:ascii="Times New Roman" w:eastAsia="Yu Mincho" w:hAnsi="Times New Roman" w:cs="Times New Roman"/>
            <w:sz w:val="24"/>
            <w:szCs w:val="24"/>
            <w:lang w:eastAsia="ja-JP"/>
          </w:rPr>
          <w:t>e. W</w:t>
        </w:r>
      </w:ins>
      <w:del w:id="586" w:author="Miller,  Dr. Harvey J." w:date="2019-10-09T16:12:00Z">
        <w:r w:rsidR="00BD5C25" w:rsidDel="004251AF">
          <w:rPr>
            <w:rFonts w:ascii="Times New Roman" w:eastAsia="Yu Mincho" w:hAnsi="Times New Roman" w:cs="Times New Roman"/>
            <w:sz w:val="24"/>
            <w:szCs w:val="24"/>
            <w:lang w:eastAsia="ja-JP"/>
          </w:rPr>
          <w:delText>e;</w:delText>
        </w:r>
        <w:r w:rsidR="0046248B" w:rsidDel="004251AF">
          <w:rPr>
            <w:rFonts w:ascii="Times New Roman" w:eastAsia="Yu Mincho" w:hAnsi="Times New Roman" w:cs="Times New Roman"/>
            <w:sz w:val="24"/>
            <w:szCs w:val="24"/>
            <w:lang w:eastAsia="ja-JP"/>
          </w:rPr>
          <w:delText xml:space="preserve"> </w:delText>
        </w:r>
        <w:r w:rsidR="00353D07" w:rsidDel="004251AF">
          <w:rPr>
            <w:rFonts w:ascii="Times New Roman" w:eastAsia="Yu Mincho" w:hAnsi="Times New Roman" w:cs="Times New Roman"/>
            <w:sz w:val="24"/>
            <w:szCs w:val="24"/>
            <w:lang w:eastAsia="ja-JP"/>
          </w:rPr>
          <w:delText>Moreover</w:delText>
        </w:r>
        <w:r w:rsidR="00477FBA" w:rsidDel="004251AF">
          <w:rPr>
            <w:rFonts w:ascii="Times New Roman" w:eastAsia="Yu Mincho" w:hAnsi="Times New Roman" w:cs="Times New Roman"/>
            <w:sz w:val="24"/>
            <w:szCs w:val="24"/>
            <w:lang w:eastAsia="ja-JP"/>
          </w:rPr>
          <w:delText>, w</w:delText>
        </w:r>
      </w:del>
      <w:r w:rsidR="00477FBA">
        <w:rPr>
          <w:rFonts w:ascii="Times New Roman" w:eastAsia="Yu Mincho" w:hAnsi="Times New Roman" w:cs="Times New Roman"/>
          <w:sz w:val="24"/>
          <w:szCs w:val="24"/>
          <w:lang w:eastAsia="ja-JP"/>
        </w:rPr>
        <w:t xml:space="preserve">e </w:t>
      </w:r>
      <w:ins w:id="587" w:author="Miller,  Dr. Harvey J." w:date="2019-10-09T16:12:00Z">
        <w:r w:rsidR="004251AF">
          <w:rPr>
            <w:rFonts w:ascii="Times New Roman" w:eastAsia="Yu Mincho" w:hAnsi="Times New Roman" w:cs="Times New Roman"/>
            <w:sz w:val="24"/>
            <w:szCs w:val="24"/>
            <w:lang w:eastAsia="ja-JP"/>
          </w:rPr>
          <w:t xml:space="preserve">received </w:t>
        </w:r>
      </w:ins>
      <w:del w:id="588" w:author="Miller,  Dr. Harvey J." w:date="2019-10-09T16:12:00Z">
        <w:r w:rsidR="00353D07" w:rsidDel="004251AF">
          <w:rPr>
            <w:rFonts w:ascii="Times New Roman" w:eastAsia="Yu Mincho" w:hAnsi="Times New Roman" w:cs="Times New Roman"/>
            <w:sz w:val="24"/>
            <w:szCs w:val="24"/>
            <w:lang w:eastAsia="ja-JP"/>
          </w:rPr>
          <w:delText xml:space="preserve">requested </w:delText>
        </w:r>
      </w:del>
      <w:r w:rsidR="00353D07">
        <w:rPr>
          <w:rFonts w:ascii="Times New Roman" w:eastAsia="Yu Mincho" w:hAnsi="Times New Roman" w:cs="Times New Roman"/>
          <w:sz w:val="24"/>
          <w:szCs w:val="24"/>
          <w:lang w:eastAsia="ja-JP"/>
        </w:rPr>
        <w:t>APC dataset from May 2018 to January 2019 from COTA system administrators</w:t>
      </w:r>
      <w:r w:rsidR="00477FBA">
        <w:rPr>
          <w:rFonts w:ascii="Times New Roman" w:eastAsia="Yu Mincho" w:hAnsi="Times New Roman" w:cs="Times New Roman"/>
          <w:sz w:val="24"/>
          <w:szCs w:val="24"/>
          <w:lang w:eastAsia="ja-JP"/>
        </w:rPr>
        <w:t xml:space="preserve">. </w:t>
      </w:r>
      <w:del w:id="589" w:author="Miller,  Dr. Harvey J." w:date="2019-10-09T16:13:00Z">
        <w:r w:rsidR="0061064E" w:rsidDel="004251AF">
          <w:rPr>
            <w:rFonts w:ascii="Times New Roman" w:eastAsia="Yu Mincho" w:hAnsi="Times New Roman" w:cs="Times New Roman"/>
            <w:sz w:val="24"/>
            <w:szCs w:val="24"/>
            <w:lang w:eastAsia="ja-JP"/>
          </w:rPr>
          <w:delText xml:space="preserve">APC dataset’s coverage </w:delText>
        </w:r>
      </w:del>
      <w:del w:id="590" w:author="Miller,  Dr. Harvey J." w:date="2019-10-09T16:11:00Z">
        <w:r w:rsidR="0061064E" w:rsidDel="004E1A87">
          <w:rPr>
            <w:rFonts w:ascii="Times New Roman" w:eastAsia="Yu Mincho" w:hAnsi="Times New Roman" w:cs="Times New Roman"/>
            <w:sz w:val="24"/>
            <w:szCs w:val="24"/>
            <w:lang w:eastAsia="ja-JP"/>
          </w:rPr>
          <w:delText xml:space="preserve">is not </w:delText>
        </w:r>
      </w:del>
      <w:del w:id="591" w:author="Miller,  Dr. Harvey J." w:date="2019-10-09T16:10:00Z">
        <w:r w:rsidR="0061064E" w:rsidDel="004E1A87">
          <w:rPr>
            <w:rFonts w:ascii="Times New Roman" w:eastAsia="Yu Mincho" w:hAnsi="Times New Roman" w:cs="Times New Roman"/>
            <w:sz w:val="24"/>
            <w:szCs w:val="24"/>
            <w:lang w:eastAsia="ja-JP"/>
          </w:rPr>
          <w:delText>100%</w:delText>
        </w:r>
      </w:del>
      <w:del w:id="592" w:author="Miller,  Dr. Harvey J." w:date="2019-10-09T16:13:00Z">
        <w:r w:rsidR="0061064E" w:rsidDel="004251AF">
          <w:rPr>
            <w:rFonts w:ascii="Times New Roman" w:eastAsia="Yu Mincho" w:hAnsi="Times New Roman" w:cs="Times New Roman"/>
            <w:sz w:val="24"/>
            <w:szCs w:val="24"/>
            <w:lang w:eastAsia="ja-JP"/>
          </w:rPr>
          <w:delText xml:space="preserve"> </w:delText>
        </w:r>
      </w:del>
      <w:del w:id="593" w:author="Miller,  Dr. Harvey J." w:date="2019-10-09T16:11:00Z">
        <w:r w:rsidR="0061064E" w:rsidDel="004E1A87">
          <w:rPr>
            <w:rFonts w:ascii="Times New Roman" w:eastAsia="Yu Mincho" w:hAnsi="Times New Roman" w:cs="Times New Roman"/>
            <w:sz w:val="24"/>
            <w:szCs w:val="24"/>
            <w:lang w:eastAsia="ja-JP"/>
          </w:rPr>
          <w:delText xml:space="preserve">and cannot sustain the whole </w:delText>
        </w:r>
        <w:r w:rsidR="00366CAB" w:rsidDel="004E1A87">
          <w:rPr>
            <w:rFonts w:ascii="Times New Roman" w:eastAsia="Yu Mincho" w:hAnsi="Times New Roman" w:cs="Times New Roman"/>
            <w:sz w:val="24"/>
            <w:szCs w:val="24"/>
            <w:lang w:eastAsia="ja-JP"/>
          </w:rPr>
          <w:delText xml:space="preserve">measure </w:delText>
        </w:r>
      </w:del>
      <w:del w:id="594" w:author="Miller,  Dr. Harvey J." w:date="2019-10-09T16:13:00Z">
        <w:r w:rsidR="0061064E" w:rsidDel="004251AF">
          <w:rPr>
            <w:rFonts w:ascii="Times New Roman" w:eastAsia="Yu Mincho" w:hAnsi="Times New Roman" w:cs="Times New Roman"/>
            <w:sz w:val="24"/>
            <w:szCs w:val="24"/>
            <w:lang w:eastAsia="ja-JP"/>
          </w:rPr>
          <w:delText xml:space="preserve">system </w:delText>
        </w:r>
      </w:del>
      <w:del w:id="595" w:author="Miller,  Dr. Harvey J." w:date="2019-10-09T16:11:00Z">
        <w:r w:rsidR="0061064E" w:rsidDel="004E1A87">
          <w:rPr>
            <w:rFonts w:ascii="Times New Roman" w:eastAsia="Yu Mincho" w:hAnsi="Times New Roman" w:cs="Times New Roman"/>
            <w:sz w:val="24"/>
            <w:szCs w:val="24"/>
            <w:lang w:eastAsia="ja-JP"/>
          </w:rPr>
          <w:delText>alone</w:delText>
        </w:r>
        <w:r w:rsidR="0061064E" w:rsidDel="004251AF">
          <w:rPr>
            <w:rFonts w:ascii="Times New Roman" w:eastAsia="Yu Mincho" w:hAnsi="Times New Roman" w:cs="Times New Roman"/>
            <w:sz w:val="24"/>
            <w:szCs w:val="24"/>
            <w:lang w:eastAsia="ja-JP"/>
          </w:rPr>
          <w:delText xml:space="preserve">. </w:delText>
        </w:r>
      </w:del>
      <w:del w:id="596" w:author="Miller,  Dr. Harvey J." w:date="2019-10-09T16:13:00Z">
        <w:r w:rsidR="0061064E" w:rsidDel="004251AF">
          <w:rPr>
            <w:rFonts w:ascii="Times New Roman" w:eastAsia="Yu Mincho" w:hAnsi="Times New Roman" w:cs="Times New Roman"/>
            <w:sz w:val="24"/>
            <w:szCs w:val="24"/>
            <w:lang w:eastAsia="ja-JP"/>
          </w:rPr>
          <w:delText>To make it feasible to validate the synchronization results, we</w:delText>
        </w:r>
        <w:r w:rsidR="004D436F" w:rsidDel="004251AF">
          <w:rPr>
            <w:rFonts w:ascii="Times New Roman" w:eastAsia="Yu Mincho" w:hAnsi="Times New Roman" w:cs="Times New Roman"/>
            <w:sz w:val="24"/>
            <w:szCs w:val="24"/>
            <w:lang w:eastAsia="ja-JP"/>
          </w:rPr>
          <w:delText xml:space="preserve"> also</w:delText>
        </w:r>
        <w:r w:rsidR="0061064E" w:rsidDel="004251AF">
          <w:rPr>
            <w:rFonts w:ascii="Times New Roman" w:eastAsia="Yu Mincho" w:hAnsi="Times New Roman" w:cs="Times New Roman"/>
            <w:sz w:val="24"/>
            <w:szCs w:val="24"/>
            <w:lang w:eastAsia="ja-JP"/>
          </w:rPr>
          <w:delText xml:space="preserve"> merged GTFS into APC to create a new APC dataset. </w:delText>
        </w:r>
      </w:del>
      <w:r w:rsidR="000076F6">
        <w:rPr>
          <w:rFonts w:ascii="Times New Roman" w:eastAsia="Yu Mincho" w:hAnsi="Times New Roman" w:cs="Times New Roman"/>
          <w:sz w:val="24"/>
          <w:szCs w:val="24"/>
          <w:lang w:eastAsia="ja-JP"/>
        </w:rPr>
        <w:fldChar w:fldCharType="begin"/>
      </w:r>
      <w:r w:rsidR="000076F6">
        <w:rPr>
          <w:rFonts w:ascii="Times New Roman" w:eastAsia="Yu Mincho" w:hAnsi="Times New Roman" w:cs="Times New Roman"/>
          <w:sz w:val="24"/>
          <w:szCs w:val="24"/>
          <w:lang w:eastAsia="ja-JP"/>
        </w:rPr>
        <w:instrText xml:space="preserve"> REF _Ref21090870 \h  \* MERGEFORMAT </w:instrText>
      </w:r>
      <w:r w:rsidR="000076F6">
        <w:rPr>
          <w:rFonts w:ascii="Times New Roman" w:eastAsia="Yu Mincho" w:hAnsi="Times New Roman" w:cs="Times New Roman"/>
          <w:sz w:val="24"/>
          <w:szCs w:val="24"/>
          <w:lang w:eastAsia="ja-JP"/>
        </w:rPr>
      </w:r>
      <w:r w:rsidR="000076F6">
        <w:rPr>
          <w:rFonts w:ascii="Times New Roman" w:eastAsia="Yu Mincho" w:hAnsi="Times New Roman" w:cs="Times New Roman"/>
          <w:sz w:val="24"/>
          <w:szCs w:val="24"/>
          <w:lang w:eastAsia="ja-JP"/>
        </w:rPr>
        <w:fldChar w:fldCharType="separate"/>
      </w:r>
      <w:r w:rsidR="000076F6" w:rsidRPr="000076F6">
        <w:rPr>
          <w:rFonts w:ascii="Times New Roman" w:eastAsia="Yu Mincho" w:hAnsi="Times New Roman" w:cs="Times New Roman"/>
          <w:sz w:val="24"/>
          <w:szCs w:val="24"/>
          <w:lang w:eastAsia="ja-JP"/>
        </w:rPr>
        <w:t>Figure 4</w:t>
      </w:r>
      <w:r w:rsidR="000076F6">
        <w:rPr>
          <w:rFonts w:ascii="Times New Roman" w:eastAsia="Yu Mincho" w:hAnsi="Times New Roman" w:cs="Times New Roman"/>
          <w:sz w:val="24"/>
          <w:szCs w:val="24"/>
          <w:lang w:eastAsia="ja-JP"/>
        </w:rPr>
        <w:fldChar w:fldCharType="end"/>
      </w:r>
      <w:r w:rsidR="000076F6">
        <w:rPr>
          <w:rFonts w:ascii="Times New Roman" w:eastAsia="Yu Mincho" w:hAnsi="Times New Roman" w:cs="Times New Roman"/>
          <w:sz w:val="24"/>
          <w:szCs w:val="24"/>
          <w:lang w:eastAsia="ja-JP"/>
        </w:rPr>
        <w:t xml:space="preserve"> shows the matching rate from GTFS to APC data</w:t>
      </w:r>
      <w:r w:rsidR="00E8237A">
        <w:rPr>
          <w:rFonts w:ascii="Times New Roman" w:eastAsia="Yu Mincho" w:hAnsi="Times New Roman" w:cs="Times New Roman"/>
          <w:sz w:val="24"/>
          <w:szCs w:val="24"/>
          <w:lang w:eastAsia="ja-JP"/>
        </w:rPr>
        <w:t xml:space="preserve">base; </w:t>
      </w:r>
      <w:ins w:id="597" w:author="Miller,  Dr. Harvey J." w:date="2019-10-09T16:13:00Z">
        <w:r w:rsidR="004251AF">
          <w:rPr>
            <w:rFonts w:ascii="Times New Roman" w:eastAsia="Yu Mincho" w:hAnsi="Times New Roman" w:cs="Times New Roman"/>
            <w:sz w:val="24"/>
            <w:szCs w:val="24"/>
            <w:lang w:eastAsia="ja-JP"/>
          </w:rPr>
          <w:t>o</w:t>
        </w:r>
      </w:ins>
      <w:del w:id="598" w:author="Miller,  Dr. Harvey J." w:date="2019-10-09T16:13:00Z">
        <w:r w:rsidR="00E8237A" w:rsidDel="004251AF">
          <w:rPr>
            <w:rFonts w:ascii="Times New Roman" w:eastAsia="Yu Mincho" w:hAnsi="Times New Roman" w:cs="Times New Roman"/>
            <w:sz w:val="24"/>
            <w:szCs w:val="24"/>
            <w:lang w:eastAsia="ja-JP"/>
          </w:rPr>
          <w:delText>i</w:delText>
        </w:r>
      </w:del>
      <w:r w:rsidR="00E8237A">
        <w:rPr>
          <w:rFonts w:ascii="Times New Roman" w:eastAsia="Yu Mincho" w:hAnsi="Times New Roman" w:cs="Times New Roman"/>
          <w:sz w:val="24"/>
          <w:szCs w:val="24"/>
          <w:lang w:eastAsia="ja-JP"/>
        </w:rPr>
        <w:t>n average, 45.06% of the total records can be matched.</w:t>
      </w:r>
    </w:p>
    <w:p w14:paraId="6A4116B6" w14:textId="410A46EE" w:rsidR="009637FE" w:rsidRDefault="001C5242" w:rsidP="009637FE">
      <w:pPr>
        <w:keepNext/>
        <w:spacing w:line="240" w:lineRule="auto"/>
        <w:jc w:val="both"/>
      </w:pPr>
      <w:r>
        <w:rPr>
          <w:noProof/>
        </w:rPr>
        <w:lastRenderedPageBreak/>
        <w:drawing>
          <wp:inline distT="0" distB="0" distL="0" distR="0" wp14:anchorId="424FFD2A" wp14:editId="57501710">
            <wp:extent cx="5486400" cy="25330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533015"/>
                    </a:xfrm>
                    <a:prstGeom prst="rect">
                      <a:avLst/>
                    </a:prstGeom>
                  </pic:spPr>
                </pic:pic>
              </a:graphicData>
            </a:graphic>
          </wp:inline>
        </w:drawing>
      </w:r>
    </w:p>
    <w:p w14:paraId="173314CC" w14:textId="5E5C2DA7" w:rsidR="009637FE" w:rsidRDefault="009637FE" w:rsidP="009637FE">
      <w:pPr>
        <w:pStyle w:val="Formula"/>
        <w:jc w:val="center"/>
      </w:pPr>
      <w:bookmarkStart w:id="599" w:name="_Ref21090870"/>
      <w:r>
        <w:t xml:space="preserve">Figure </w:t>
      </w:r>
      <w:fldSimple w:instr=" SEQ Figure \* ARABIC ">
        <w:r>
          <w:rPr>
            <w:noProof/>
          </w:rPr>
          <w:t>4</w:t>
        </w:r>
      </w:fldSimple>
      <w:bookmarkEnd w:id="599"/>
      <w:r>
        <w:t xml:space="preserve"> Ratio of matching records from GTFS to APC database</w:t>
      </w:r>
    </w:p>
    <w:p w14:paraId="0018DC39" w14:textId="738DC712" w:rsidR="00477FBA" w:rsidRDefault="004251AF" w:rsidP="00CA7A07">
      <w:pPr>
        <w:spacing w:line="240" w:lineRule="auto"/>
        <w:ind w:firstLine="720"/>
        <w:jc w:val="both"/>
        <w:rPr>
          <w:rFonts w:ascii="Times New Roman" w:eastAsia="Yu Mincho" w:hAnsi="Times New Roman" w:cs="Times New Roman"/>
          <w:sz w:val="24"/>
          <w:szCs w:val="24"/>
          <w:lang w:eastAsia="ja-JP"/>
        </w:rPr>
      </w:pPr>
      <w:ins w:id="600" w:author="Miller,  Dr. Harvey J." w:date="2019-10-09T16:13:00Z">
        <w:r>
          <w:rPr>
            <w:rFonts w:ascii="Times New Roman" w:eastAsia="Yu Mincho" w:hAnsi="Times New Roman" w:cs="Times New Roman"/>
            <w:sz w:val="24"/>
            <w:szCs w:val="24"/>
            <w:lang w:eastAsia="ja-JP"/>
          </w:rPr>
          <w:t xml:space="preserve">We archived the </w:t>
        </w:r>
      </w:ins>
      <w:del w:id="601" w:author="Miller,  Dr. Harvey J." w:date="2019-10-09T16:13:00Z">
        <w:r w:rsidR="00627943" w:rsidDel="004251AF">
          <w:rPr>
            <w:rFonts w:ascii="Times New Roman" w:eastAsia="Yu Mincho" w:hAnsi="Times New Roman" w:cs="Times New Roman"/>
            <w:sz w:val="24"/>
            <w:szCs w:val="24"/>
            <w:lang w:eastAsia="ja-JP"/>
          </w:rPr>
          <w:delText>All the</w:delText>
        </w:r>
        <w:r w:rsidR="00353D07" w:rsidDel="004251AF">
          <w:rPr>
            <w:rFonts w:ascii="Times New Roman" w:eastAsia="Yu Mincho" w:hAnsi="Times New Roman" w:cs="Times New Roman"/>
            <w:sz w:val="24"/>
            <w:szCs w:val="24"/>
            <w:lang w:eastAsia="ja-JP"/>
          </w:rPr>
          <w:delText xml:space="preserve"> </w:delText>
        </w:r>
      </w:del>
      <w:r w:rsidR="00353D07">
        <w:rPr>
          <w:rFonts w:ascii="Times New Roman" w:eastAsia="Yu Mincho" w:hAnsi="Times New Roman" w:cs="Times New Roman"/>
          <w:sz w:val="24"/>
          <w:szCs w:val="24"/>
          <w:lang w:eastAsia="ja-JP"/>
        </w:rPr>
        <w:t xml:space="preserve">data </w:t>
      </w:r>
      <w:del w:id="602" w:author="Miller,  Dr. Harvey J." w:date="2019-10-09T16:13:00Z">
        <w:r w:rsidR="008174DB" w:rsidDel="004251AF">
          <w:rPr>
            <w:rFonts w:ascii="Times New Roman" w:eastAsia="Yu Mincho" w:hAnsi="Times New Roman" w:cs="Times New Roman"/>
            <w:sz w:val="24"/>
            <w:szCs w:val="24"/>
            <w:lang w:eastAsia="ja-JP"/>
          </w:rPr>
          <w:delText>are</w:delText>
        </w:r>
        <w:r w:rsidR="00353D07" w:rsidDel="004251AF">
          <w:rPr>
            <w:rFonts w:ascii="Times New Roman" w:eastAsia="Yu Mincho" w:hAnsi="Times New Roman" w:cs="Times New Roman"/>
            <w:sz w:val="24"/>
            <w:szCs w:val="24"/>
            <w:lang w:eastAsia="ja-JP"/>
          </w:rPr>
          <w:delText xml:space="preserve"> </w:delText>
        </w:r>
        <w:r w:rsidR="00BD5C25" w:rsidDel="004251AF">
          <w:rPr>
            <w:rFonts w:ascii="Times New Roman" w:eastAsia="Yu Mincho" w:hAnsi="Times New Roman" w:cs="Times New Roman"/>
            <w:sz w:val="24"/>
            <w:szCs w:val="24"/>
            <w:lang w:eastAsia="ja-JP"/>
          </w:rPr>
          <w:delText>archived</w:delText>
        </w:r>
      </w:del>
      <w:ins w:id="603" w:author="Miller,  Dr. Harvey J." w:date="2019-10-09T16:13:00Z">
        <w:r>
          <w:rPr>
            <w:rFonts w:ascii="Times New Roman" w:eastAsia="Yu Mincho" w:hAnsi="Times New Roman" w:cs="Times New Roman"/>
            <w:sz w:val="24"/>
            <w:szCs w:val="24"/>
            <w:lang w:eastAsia="ja-JP"/>
          </w:rPr>
          <w:t xml:space="preserve">using </w:t>
        </w:r>
      </w:ins>
      <w:del w:id="604" w:author="Miller,  Dr. Harvey J." w:date="2019-10-09T16:13:00Z">
        <w:r w:rsidR="00BD5C25" w:rsidDel="004251AF">
          <w:rPr>
            <w:rFonts w:ascii="Times New Roman" w:eastAsia="Yu Mincho" w:hAnsi="Times New Roman" w:cs="Times New Roman"/>
            <w:sz w:val="24"/>
            <w:szCs w:val="24"/>
            <w:lang w:eastAsia="ja-JP"/>
          </w:rPr>
          <w:delText xml:space="preserve"> in </w:delText>
        </w:r>
      </w:del>
      <w:r w:rsidR="00BD5C25">
        <w:rPr>
          <w:rFonts w:ascii="Times New Roman" w:eastAsia="Yu Mincho" w:hAnsi="Times New Roman" w:cs="Times New Roman"/>
          <w:sz w:val="24"/>
          <w:szCs w:val="24"/>
          <w:lang w:eastAsia="ja-JP"/>
        </w:rPr>
        <w:t>a MongoDB database.</w:t>
      </w:r>
      <w:r w:rsidR="00353D07">
        <w:rPr>
          <w:rFonts w:ascii="Times New Roman" w:eastAsia="Yu Mincho" w:hAnsi="Times New Roman" w:cs="Times New Roman"/>
          <w:sz w:val="24"/>
          <w:szCs w:val="24"/>
          <w:lang w:eastAsia="ja-JP"/>
        </w:rPr>
        <w:t xml:space="preserve"> The GTFS real-time data</w:t>
      </w:r>
      <w:del w:id="605" w:author="Miller,  Dr. Harvey J." w:date="2019-10-09T16:14:00Z">
        <w:r w:rsidR="00353D07" w:rsidDel="004251AF">
          <w:rPr>
            <w:rFonts w:ascii="Times New Roman" w:eastAsia="Yu Mincho" w:hAnsi="Times New Roman" w:cs="Times New Roman"/>
            <w:sz w:val="24"/>
            <w:szCs w:val="24"/>
            <w:lang w:eastAsia="ja-JP"/>
          </w:rPr>
          <w:delText>bases</w:delText>
        </w:r>
      </w:del>
      <w:r w:rsidR="00353D07">
        <w:rPr>
          <w:rFonts w:ascii="Times New Roman" w:eastAsia="Yu Mincho" w:hAnsi="Times New Roman" w:cs="Times New Roman"/>
          <w:sz w:val="24"/>
          <w:szCs w:val="24"/>
          <w:lang w:eastAsia="ja-JP"/>
        </w:rPr>
        <w:t>, APC data</w:t>
      </w:r>
      <w:del w:id="606" w:author="Miller,  Dr. Harvey J." w:date="2019-10-09T16:14:00Z">
        <w:r w:rsidR="00353D07" w:rsidDel="004251AF">
          <w:rPr>
            <w:rFonts w:ascii="Times New Roman" w:eastAsia="Yu Mincho" w:hAnsi="Times New Roman" w:cs="Times New Roman"/>
            <w:sz w:val="24"/>
            <w:szCs w:val="24"/>
            <w:lang w:eastAsia="ja-JP"/>
          </w:rPr>
          <w:delText>bases</w:delText>
        </w:r>
      </w:del>
      <w:r w:rsidR="00353D07">
        <w:rPr>
          <w:rFonts w:ascii="Times New Roman" w:eastAsia="Yu Mincho" w:hAnsi="Times New Roman" w:cs="Times New Roman"/>
          <w:sz w:val="24"/>
          <w:szCs w:val="24"/>
          <w:lang w:eastAsia="ja-JP"/>
        </w:rPr>
        <w:t xml:space="preserve">, and their auxiliary databases </w:t>
      </w:r>
      <w:ins w:id="607" w:author="Miller,  Dr. Harvey J." w:date="2019-10-09T16:14:00Z">
        <w:r>
          <w:rPr>
            <w:rFonts w:ascii="Times New Roman" w:eastAsia="Yu Mincho" w:hAnsi="Times New Roman" w:cs="Times New Roman"/>
            <w:sz w:val="24"/>
            <w:szCs w:val="24"/>
            <w:lang w:eastAsia="ja-JP"/>
          </w:rPr>
          <w:t xml:space="preserve">total </w:t>
        </w:r>
      </w:ins>
      <w:del w:id="608" w:author="Miller,  Dr. Harvey J." w:date="2019-10-09T16:14:00Z">
        <w:r w:rsidR="00353D07" w:rsidDel="004251AF">
          <w:rPr>
            <w:rFonts w:ascii="Times New Roman" w:eastAsia="Yu Mincho" w:hAnsi="Times New Roman" w:cs="Times New Roman"/>
            <w:sz w:val="24"/>
            <w:szCs w:val="24"/>
            <w:lang w:eastAsia="ja-JP"/>
          </w:rPr>
          <w:delText xml:space="preserve">are in </w:delText>
        </w:r>
      </w:del>
      <w:r w:rsidR="00353D07">
        <w:rPr>
          <w:rFonts w:ascii="Times New Roman" w:eastAsia="Yu Mincho" w:hAnsi="Times New Roman" w:cs="Times New Roman"/>
          <w:sz w:val="24"/>
          <w:szCs w:val="24"/>
          <w:lang w:eastAsia="ja-JP"/>
        </w:rPr>
        <w:t>near</w:t>
      </w:r>
      <w:ins w:id="609" w:author="Miller,  Dr. Harvey J." w:date="2019-10-09T16:14:00Z">
        <w:r>
          <w:rPr>
            <w:rFonts w:ascii="Times New Roman" w:eastAsia="Yu Mincho" w:hAnsi="Times New Roman" w:cs="Times New Roman"/>
            <w:sz w:val="24"/>
            <w:szCs w:val="24"/>
            <w:lang w:eastAsia="ja-JP"/>
          </w:rPr>
          <w:t>ly one t</w:t>
        </w:r>
      </w:ins>
      <w:del w:id="610" w:author="Miller,  Dr. Harvey J." w:date="2019-10-09T16:14:00Z">
        <w:r w:rsidR="00353D07" w:rsidDel="004251AF">
          <w:rPr>
            <w:rFonts w:ascii="Times New Roman" w:eastAsia="Yu Mincho" w:hAnsi="Times New Roman" w:cs="Times New Roman"/>
            <w:sz w:val="24"/>
            <w:szCs w:val="24"/>
            <w:lang w:eastAsia="ja-JP"/>
          </w:rPr>
          <w:delText xml:space="preserve"> T</w:delText>
        </w:r>
      </w:del>
      <w:r w:rsidR="00353D07">
        <w:rPr>
          <w:rFonts w:ascii="Times New Roman" w:eastAsia="Yu Mincho" w:hAnsi="Times New Roman" w:cs="Times New Roman"/>
          <w:sz w:val="24"/>
          <w:szCs w:val="24"/>
          <w:lang w:eastAsia="ja-JP"/>
        </w:rPr>
        <w:t>erabyte</w:t>
      </w:r>
      <w:ins w:id="611" w:author="Miller,  Dr. Harvey J." w:date="2019-10-09T16:14:00Z">
        <w:r>
          <w:rPr>
            <w:rFonts w:ascii="Times New Roman" w:eastAsia="Yu Mincho" w:hAnsi="Times New Roman" w:cs="Times New Roman"/>
            <w:sz w:val="24"/>
            <w:szCs w:val="24"/>
            <w:lang w:eastAsia="ja-JP"/>
          </w:rPr>
          <w:t xml:space="preserve">.  Due to this </w:t>
        </w:r>
      </w:ins>
      <w:ins w:id="612" w:author="Miller,  Dr. Harvey J." w:date="2019-10-09T16:15:00Z">
        <w:r>
          <w:rPr>
            <w:rFonts w:ascii="Times New Roman" w:eastAsia="Yu Mincho" w:hAnsi="Times New Roman" w:cs="Times New Roman"/>
            <w:sz w:val="24"/>
            <w:szCs w:val="24"/>
            <w:lang w:eastAsia="ja-JP"/>
          </w:rPr>
          <w:t xml:space="preserve">large database size, we </w:t>
        </w:r>
      </w:ins>
      <w:del w:id="613" w:author="Miller,  Dr. Harvey J." w:date="2019-10-09T16:14:00Z">
        <w:r w:rsidR="00353D07" w:rsidDel="004251AF">
          <w:rPr>
            <w:rFonts w:ascii="Times New Roman" w:eastAsia="Yu Mincho" w:hAnsi="Times New Roman" w:cs="Times New Roman"/>
            <w:sz w:val="24"/>
            <w:szCs w:val="24"/>
            <w:lang w:eastAsia="ja-JP"/>
          </w:rPr>
          <w:delText xml:space="preserve"> level in total; the </w:delText>
        </w:r>
      </w:del>
      <w:del w:id="614" w:author="Miller,  Dr. Harvey J." w:date="2019-10-09T16:15:00Z">
        <w:r w:rsidR="00353D07" w:rsidDel="004251AF">
          <w:rPr>
            <w:rFonts w:ascii="Times New Roman" w:eastAsia="Yu Mincho" w:hAnsi="Times New Roman" w:cs="Times New Roman"/>
            <w:sz w:val="24"/>
            <w:szCs w:val="24"/>
            <w:lang w:eastAsia="ja-JP"/>
          </w:rPr>
          <w:delText xml:space="preserve">code is </w:delText>
        </w:r>
      </w:del>
      <w:r w:rsidR="00353D07">
        <w:rPr>
          <w:rFonts w:ascii="Times New Roman" w:eastAsia="Yu Mincho" w:hAnsi="Times New Roman" w:cs="Times New Roman"/>
          <w:sz w:val="24"/>
          <w:szCs w:val="24"/>
          <w:lang w:eastAsia="ja-JP"/>
        </w:rPr>
        <w:t xml:space="preserve">optimized and </w:t>
      </w:r>
      <w:del w:id="615" w:author="Miller,  Dr. Harvey J." w:date="2019-10-09T16:15:00Z">
        <w:r w:rsidR="00353D07" w:rsidDel="004251AF">
          <w:rPr>
            <w:rFonts w:ascii="Times New Roman" w:eastAsia="Yu Mincho" w:hAnsi="Times New Roman" w:cs="Times New Roman"/>
            <w:sz w:val="24"/>
            <w:szCs w:val="24"/>
            <w:lang w:eastAsia="ja-JP"/>
          </w:rPr>
          <w:delText xml:space="preserve">highly </w:delText>
        </w:r>
      </w:del>
      <w:r w:rsidR="00353D07">
        <w:rPr>
          <w:rFonts w:ascii="Times New Roman" w:eastAsia="Yu Mincho" w:hAnsi="Times New Roman" w:cs="Times New Roman"/>
          <w:sz w:val="24"/>
          <w:szCs w:val="24"/>
          <w:lang w:eastAsia="ja-JP"/>
        </w:rPr>
        <w:t>parallelized</w:t>
      </w:r>
      <w:r w:rsidR="00353D07" w:rsidRPr="00191015">
        <w:rPr>
          <w:rFonts w:ascii="Times New Roman" w:eastAsia="Yu Mincho" w:hAnsi="Times New Roman" w:cs="Times New Roman"/>
          <w:sz w:val="24"/>
          <w:szCs w:val="24"/>
          <w:lang w:eastAsia="ja-JP"/>
        </w:rPr>
        <w:t xml:space="preserve"> </w:t>
      </w:r>
      <w:ins w:id="616" w:author="Miller,  Dr. Harvey J." w:date="2019-10-09T16:15:00Z">
        <w:r>
          <w:rPr>
            <w:rFonts w:ascii="Times New Roman" w:eastAsia="Yu Mincho" w:hAnsi="Times New Roman" w:cs="Times New Roman"/>
            <w:sz w:val="24"/>
            <w:szCs w:val="24"/>
            <w:lang w:eastAsia="ja-JP"/>
          </w:rPr>
          <w:t xml:space="preserve">our code </w:t>
        </w:r>
      </w:ins>
      <w:r w:rsidR="00353D07">
        <w:rPr>
          <w:rFonts w:ascii="Times New Roman" w:eastAsia="Yu Mincho" w:hAnsi="Times New Roman" w:cs="Times New Roman"/>
          <w:sz w:val="24"/>
          <w:szCs w:val="24"/>
          <w:lang w:eastAsia="ja-JP"/>
        </w:rPr>
        <w:t xml:space="preserve">to deal with the subsequent computational difficulties. </w:t>
      </w:r>
      <w:r w:rsidR="00477FBA">
        <w:rPr>
          <w:rFonts w:ascii="Times New Roman" w:eastAsia="Yu Mincho" w:hAnsi="Times New Roman" w:cs="Times New Roman"/>
          <w:sz w:val="24"/>
          <w:szCs w:val="24"/>
          <w:lang w:eastAsia="ja-JP"/>
        </w:rPr>
        <w:t>Using various aggregation methods, we developed different summary measures based on varying spatial or temporal res</w:t>
      </w:r>
      <w:r w:rsidR="00E728CC">
        <w:rPr>
          <w:rFonts w:ascii="Times New Roman" w:eastAsia="Yu Mincho" w:hAnsi="Times New Roman" w:cs="Times New Roman"/>
          <w:sz w:val="24"/>
          <w:szCs w:val="24"/>
          <w:lang w:eastAsia="ja-JP"/>
        </w:rPr>
        <w:t>olutions</w:t>
      </w:r>
      <w:ins w:id="617" w:author="Miller,  Dr. Harvey J." w:date="2019-10-09T16:15:00Z">
        <w:r>
          <w:rPr>
            <w:rFonts w:ascii="Times New Roman" w:eastAsia="Yu Mincho" w:hAnsi="Times New Roman" w:cs="Times New Roman"/>
            <w:sz w:val="24"/>
            <w:szCs w:val="24"/>
            <w:lang w:eastAsia="ja-JP"/>
          </w:rPr>
          <w:t>.  T</w:t>
        </w:r>
      </w:ins>
      <w:del w:id="618" w:author="Miller,  Dr. Harvey J." w:date="2019-10-09T16:15:00Z">
        <w:r w:rsidR="00E728CC" w:rsidDel="004251AF">
          <w:rPr>
            <w:rFonts w:ascii="Times New Roman" w:eastAsia="Yu Mincho" w:hAnsi="Times New Roman" w:cs="Times New Roman"/>
            <w:sz w:val="24"/>
            <w:szCs w:val="24"/>
            <w:lang w:eastAsia="ja-JP"/>
          </w:rPr>
          <w:delText>;</w:delText>
        </w:r>
        <w:r w:rsidR="0016016F" w:rsidDel="004251AF">
          <w:rPr>
            <w:rFonts w:ascii="Times New Roman" w:eastAsia="Yu Mincho" w:hAnsi="Times New Roman" w:cs="Times New Roman"/>
            <w:sz w:val="24"/>
            <w:szCs w:val="24"/>
            <w:lang w:eastAsia="ja-JP"/>
          </w:rPr>
          <w:delText xml:space="preserve"> likewise,</w:delText>
        </w:r>
        <w:r w:rsidR="00E728CC" w:rsidDel="004251AF">
          <w:rPr>
            <w:rFonts w:ascii="Times New Roman" w:eastAsia="Yu Mincho" w:hAnsi="Times New Roman" w:cs="Times New Roman"/>
            <w:sz w:val="24"/>
            <w:szCs w:val="24"/>
            <w:lang w:eastAsia="ja-JP"/>
          </w:rPr>
          <w:delText xml:space="preserve"> t</w:delText>
        </w:r>
      </w:del>
      <w:r w:rsidR="00E728CC">
        <w:rPr>
          <w:rFonts w:ascii="Times New Roman" w:eastAsia="Yu Mincho" w:hAnsi="Times New Roman" w:cs="Times New Roman"/>
          <w:sz w:val="24"/>
          <w:szCs w:val="24"/>
          <w:lang w:eastAsia="ja-JP"/>
        </w:rPr>
        <w:t>o compare the results derived from GTFS and APC data</w:t>
      </w:r>
      <w:r w:rsidR="008345E7">
        <w:rPr>
          <w:rFonts w:ascii="Times New Roman" w:eastAsia="Yu Mincho" w:hAnsi="Times New Roman" w:cs="Times New Roman"/>
          <w:sz w:val="24"/>
          <w:szCs w:val="24"/>
          <w:lang w:eastAsia="ja-JP"/>
        </w:rPr>
        <w:t>, we present</w:t>
      </w:r>
      <w:r w:rsidR="00E728CC">
        <w:rPr>
          <w:rFonts w:ascii="Times New Roman" w:eastAsia="Yu Mincho" w:hAnsi="Times New Roman" w:cs="Times New Roman"/>
          <w:sz w:val="24"/>
          <w:szCs w:val="24"/>
          <w:lang w:eastAsia="ja-JP"/>
        </w:rPr>
        <w:t xml:space="preserve"> two versions </w:t>
      </w:r>
      <w:r w:rsidR="008345E7">
        <w:rPr>
          <w:rFonts w:ascii="Times New Roman" w:eastAsia="Yu Mincho" w:hAnsi="Times New Roman" w:cs="Times New Roman"/>
          <w:sz w:val="24"/>
          <w:szCs w:val="24"/>
          <w:lang w:eastAsia="ja-JP"/>
        </w:rPr>
        <w:t>of measures</w:t>
      </w:r>
      <w:r w:rsidR="003D68E2">
        <w:rPr>
          <w:rFonts w:ascii="Times New Roman" w:eastAsia="Yu Mincho" w:hAnsi="Times New Roman" w:cs="Times New Roman"/>
          <w:sz w:val="24"/>
          <w:szCs w:val="24"/>
          <w:lang w:eastAsia="ja-JP"/>
        </w:rPr>
        <w:t xml:space="preserve"> and compare accordingly</w:t>
      </w:r>
      <w:r w:rsidR="00E728CC">
        <w:rPr>
          <w:rFonts w:ascii="Times New Roman" w:eastAsia="Yu Mincho" w:hAnsi="Times New Roman" w:cs="Times New Roman"/>
          <w:sz w:val="24"/>
          <w:szCs w:val="24"/>
          <w:lang w:eastAsia="ja-JP"/>
        </w:rPr>
        <w:t>.</w:t>
      </w:r>
    </w:p>
    <w:p w14:paraId="25948D65" w14:textId="77777777" w:rsidR="00A52740" w:rsidRDefault="00A52740" w:rsidP="00A52740">
      <w:pPr>
        <w:spacing w:line="240" w:lineRule="auto"/>
        <w:jc w:val="both"/>
        <w:rPr>
          <w:rFonts w:ascii="Times New Roman" w:eastAsia="Yu Mincho" w:hAnsi="Times New Roman" w:cs="Times New Roman"/>
          <w:sz w:val="24"/>
          <w:szCs w:val="24"/>
          <w:lang w:eastAsia="ja-JP"/>
        </w:rPr>
      </w:pPr>
    </w:p>
    <w:p w14:paraId="770032AB" w14:textId="03B67C6C" w:rsidR="00A52740" w:rsidRPr="009E1647" w:rsidRDefault="009E1647" w:rsidP="00A52740">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9E1647">
        <w:rPr>
          <w:rFonts w:ascii="Times New Roman" w:eastAsia="Yu Mincho" w:hAnsi="Times New Roman" w:cs="Times New Roman"/>
          <w:sz w:val="24"/>
          <w:szCs w:val="24"/>
          <w:u w:val="single"/>
          <w:lang w:eastAsia="ja-JP"/>
        </w:rPr>
        <w:t>Spatial patterns</w:t>
      </w:r>
    </w:p>
    <w:p w14:paraId="1B552FE0" w14:textId="211AF9FF" w:rsidR="00C9225F" w:rsidRDefault="00A52740"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To investigate the spatial pattern of transfer risk, the first thing is spatial aggregation, since </w:t>
      </w:r>
      <w:r>
        <w:rPr>
          <w:rFonts w:ascii="Times New Roman" w:eastAsia="Yu Mincho" w:hAnsi="Times New Roman" w:cs="Times New Roman"/>
          <w:i/>
          <w:sz w:val="24"/>
          <w:szCs w:val="24"/>
          <w:lang w:eastAsia="ja-JP"/>
        </w:rPr>
        <w:t>trip patterns</w:t>
      </w:r>
      <w:r>
        <w:rPr>
          <w:rFonts w:ascii="Times New Roman" w:eastAsia="Yu Mincho" w:hAnsi="Times New Roman" w:cs="Times New Roman"/>
          <w:sz w:val="24"/>
          <w:szCs w:val="24"/>
          <w:lang w:eastAsia="ja-JP"/>
        </w:rPr>
        <w:t xml:space="preserve"> (the finest level of resolution) are too specific and not representative of broader patterns. We can aggregate trip combinations in different ways</w:t>
      </w:r>
      <w:ins w:id="619" w:author="Miller,  Dr. Harvey J." w:date="2019-10-09T16:16:00Z">
        <w:r w:rsidR="004251AF">
          <w:rPr>
            <w:rFonts w:ascii="Times New Roman" w:eastAsia="Yu Mincho" w:hAnsi="Times New Roman" w:cs="Times New Roman"/>
            <w:sz w:val="24"/>
            <w:szCs w:val="24"/>
            <w:lang w:eastAsia="ja-JP"/>
          </w:rPr>
          <w:t>.</w:t>
        </w:r>
      </w:ins>
      <w:del w:id="620" w:author="Miller,  Dr. Harvey J." w:date="2019-10-09T16:16:00Z">
        <w:r w:rsidDel="004251AF">
          <w:rPr>
            <w:rFonts w:ascii="Times New Roman" w:eastAsia="Yu Mincho" w:hAnsi="Times New Roman" w:cs="Times New Roman"/>
            <w:sz w:val="24"/>
            <w:szCs w:val="24"/>
            <w:lang w:eastAsia="ja-JP"/>
          </w:rPr>
          <w:delText>:</w:delText>
        </w:r>
      </w:del>
      <w:r>
        <w:rPr>
          <w:rFonts w:ascii="Times New Roman" w:eastAsia="Yu Mincho" w:hAnsi="Times New Roman" w:cs="Times New Roman"/>
          <w:sz w:val="24"/>
          <w:szCs w:val="24"/>
          <w:lang w:eastAsia="ja-JP"/>
        </w:rPr>
        <w:t xml:space="preserve"> Naturally, </w:t>
      </w:r>
      <w:r>
        <w:rPr>
          <w:rFonts w:ascii="Times New Roman" w:eastAsia="Yu Mincho" w:hAnsi="Times New Roman" w:cs="Times New Roman"/>
          <w:i/>
          <w:sz w:val="24"/>
          <w:szCs w:val="24"/>
          <w:lang w:eastAsia="ja-JP"/>
        </w:rPr>
        <w:t>route patterns</w:t>
      </w:r>
      <w:r>
        <w:rPr>
          <w:rFonts w:ascii="Times New Roman" w:eastAsia="Yu Mincho" w:hAnsi="Times New Roman" w:cs="Times New Roman"/>
          <w:sz w:val="24"/>
          <w:szCs w:val="24"/>
          <w:lang w:eastAsia="ja-JP"/>
        </w:rPr>
        <w:t xml:space="preserve"> are useful, which aggregate the trip combinations based on their route schedules, since they measure the empirical performance of the transfers between certain stops and certain routes. </w:t>
      </w:r>
      <w:r>
        <w:rPr>
          <w:rFonts w:ascii="Times New Roman" w:eastAsia="Yu Mincho" w:hAnsi="Times New Roman" w:cs="Times New Roman"/>
          <w:i/>
          <w:sz w:val="24"/>
          <w:szCs w:val="24"/>
          <w:lang w:eastAsia="ja-JP"/>
        </w:rPr>
        <w:t>Stop patterns</w:t>
      </w:r>
      <w:r>
        <w:rPr>
          <w:rFonts w:ascii="Times New Roman" w:eastAsia="Yu Mincho" w:hAnsi="Times New Roman" w:cs="Times New Roman"/>
          <w:sz w:val="24"/>
          <w:szCs w:val="24"/>
          <w:lang w:eastAsia="ja-JP"/>
        </w:rPr>
        <w:t xml:space="preserve"> are also useful since the quality of transfers between stops is assessed and stop combinations are geographically distinguishable, making it especially crucial for visualization. We concentrate on stop patterns in our analys</w:t>
      </w:r>
      <w:r w:rsidR="00E916A9">
        <w:rPr>
          <w:rFonts w:ascii="Times New Roman" w:eastAsia="Yu Mincho" w:hAnsi="Times New Roman" w:cs="Times New Roman"/>
          <w:sz w:val="24"/>
          <w:szCs w:val="24"/>
          <w:lang w:eastAsia="ja-JP"/>
        </w:rPr>
        <w:t>e</w:t>
      </w:r>
      <w:r>
        <w:rPr>
          <w:rFonts w:ascii="Times New Roman" w:eastAsia="Yu Mincho" w:hAnsi="Times New Roman" w:cs="Times New Roman"/>
          <w:sz w:val="24"/>
          <w:szCs w:val="24"/>
          <w:lang w:eastAsia="ja-JP"/>
        </w:rPr>
        <w:t>s.</w:t>
      </w:r>
    </w:p>
    <w:p w14:paraId="77C7FF56" w14:textId="4FAEEAFC" w:rsidR="007B4F28" w:rsidRDefault="007B4F28" w:rsidP="00DA7E3E">
      <w:pPr>
        <w:spacing w:line="240" w:lineRule="auto"/>
        <w:ind w:firstLine="720"/>
        <w:jc w:val="both"/>
        <w:rPr>
          <w:ins w:id="621" w:author="Miller,  Dr. Harvey J." w:date="2019-10-09T16:16:00Z"/>
          <w:rFonts w:ascii="Times New Roman" w:eastAsia="Yu Mincho" w:hAnsi="Times New Roman" w:cs="Times New Roman"/>
          <w:sz w:val="24"/>
          <w:szCs w:val="24"/>
          <w:lang w:eastAsia="ja-JP"/>
        </w:rPr>
      </w:pPr>
      <w:r w:rsidRPr="007B4F28">
        <w:rPr>
          <w:rStyle w:val="FormulaChar"/>
        </w:rPr>
        <w:fldChar w:fldCharType="begin"/>
      </w:r>
      <w:r w:rsidRPr="007B4F28">
        <w:rPr>
          <w:rStyle w:val="FormulaChar"/>
        </w:rPr>
        <w:instrText xml:space="preserve"> REF _Ref21002757 \h </w:instrText>
      </w:r>
      <w:r>
        <w:rPr>
          <w:rStyle w:val="FormulaChar"/>
        </w:rPr>
        <w:instrText xml:space="preserve"> \* MERGEFORMAT </w:instrText>
      </w:r>
      <w:r w:rsidRPr="007B4F28">
        <w:rPr>
          <w:rStyle w:val="FormulaChar"/>
        </w:rPr>
      </w:r>
      <w:r w:rsidRPr="007B4F28">
        <w:rPr>
          <w:rStyle w:val="FormulaChar"/>
        </w:rPr>
        <w:fldChar w:fldCharType="separate"/>
      </w:r>
      <w:r w:rsidRPr="007B4F28">
        <w:rPr>
          <w:rStyle w:val="FormulaChar"/>
        </w:rPr>
        <w:t>Table 1</w:t>
      </w:r>
      <w:r w:rsidRPr="007B4F28">
        <w:rPr>
          <w:rStyle w:val="FormulaChar"/>
        </w:rPr>
        <w:fldChar w:fldCharType="end"/>
      </w:r>
      <w:r w:rsidRPr="007B4F28">
        <w:rPr>
          <w:rStyle w:val="FormulaChar"/>
        </w:rPr>
        <w:t xml:space="preserve"> shows</w:t>
      </w:r>
      <w:r>
        <w:rPr>
          <w:rFonts w:ascii="Times New Roman" w:eastAsia="Yu Mincho" w:hAnsi="Times New Roman" w:cs="Times New Roman"/>
          <w:sz w:val="24"/>
          <w:szCs w:val="24"/>
          <w:lang w:eastAsia="ja-JP"/>
        </w:rPr>
        <w:t xml:space="preserve"> the descriptive statistics </w:t>
      </w:r>
      <w:r w:rsidR="00DA7E3E">
        <w:rPr>
          <w:rFonts w:ascii="Times New Roman" w:eastAsia="Yu Mincho" w:hAnsi="Times New Roman" w:cs="Times New Roman"/>
          <w:sz w:val="24"/>
          <w:szCs w:val="24"/>
          <w:lang w:eastAsia="ja-JP"/>
        </w:rPr>
        <w:t xml:space="preserve">of all the transfers in the COTA bus system. We can observe that APC-GTFS dataset’s result is </w:t>
      </w:r>
      <w:r w:rsidR="001402EB">
        <w:rPr>
          <w:rFonts w:ascii="Times New Roman" w:eastAsia="Yu Mincho" w:hAnsi="Times New Roman" w:cs="Times New Roman"/>
          <w:sz w:val="24"/>
          <w:szCs w:val="24"/>
          <w:lang w:eastAsia="ja-JP"/>
        </w:rPr>
        <w:t>considerably</w:t>
      </w:r>
      <w:r w:rsidR="00DA7E3E">
        <w:rPr>
          <w:rFonts w:ascii="Times New Roman" w:eastAsia="Yu Mincho" w:hAnsi="Times New Roman" w:cs="Times New Roman"/>
          <w:sz w:val="24"/>
          <w:szCs w:val="24"/>
          <w:lang w:eastAsia="ja-JP"/>
        </w:rPr>
        <w:t xml:space="preserve"> </w:t>
      </w:r>
      <w:r w:rsidR="00835A97">
        <w:rPr>
          <w:rFonts w:ascii="Times New Roman" w:eastAsia="Yu Mincho" w:hAnsi="Times New Roman" w:cs="Times New Roman"/>
          <w:sz w:val="24"/>
          <w:szCs w:val="24"/>
          <w:lang w:eastAsia="ja-JP"/>
        </w:rPr>
        <w:t>larger</w:t>
      </w:r>
      <w:r w:rsidR="00DA7E3E">
        <w:rPr>
          <w:rFonts w:ascii="Times New Roman" w:eastAsia="Yu Mincho" w:hAnsi="Times New Roman" w:cs="Times New Roman"/>
          <w:sz w:val="24"/>
          <w:szCs w:val="24"/>
          <w:lang w:eastAsia="ja-JP"/>
        </w:rPr>
        <w:t xml:space="preserve"> than the original GTFS</w:t>
      </w:r>
      <w:del w:id="622" w:author="Miller,  Dr. Harvey J." w:date="2019-10-09T16:16:00Z">
        <w:r w:rsidR="00DA7E3E" w:rsidDel="004251AF">
          <w:rPr>
            <w:rFonts w:ascii="Times New Roman" w:eastAsia="Yu Mincho" w:hAnsi="Times New Roman" w:cs="Times New Roman"/>
            <w:sz w:val="24"/>
            <w:szCs w:val="24"/>
            <w:lang w:eastAsia="ja-JP"/>
          </w:rPr>
          <w:delText>’</w:delText>
        </w:r>
        <w:r w:rsidR="000A7901" w:rsidDel="004251AF">
          <w:rPr>
            <w:rFonts w:ascii="Times New Roman" w:eastAsia="Yu Mincho" w:hAnsi="Times New Roman" w:cs="Times New Roman"/>
            <w:sz w:val="24"/>
            <w:szCs w:val="24"/>
            <w:lang w:eastAsia="ja-JP"/>
          </w:rPr>
          <w:delText>s</w:delText>
        </w:r>
      </w:del>
      <w:r w:rsidR="000A7901">
        <w:rPr>
          <w:rFonts w:ascii="Times New Roman" w:eastAsia="Yu Mincho" w:hAnsi="Times New Roman" w:cs="Times New Roman"/>
          <w:sz w:val="24"/>
          <w:szCs w:val="24"/>
          <w:lang w:eastAsia="ja-JP"/>
        </w:rPr>
        <w:t>. Although the mean value is relatively small, however, the standard deviation is substantially large, which suggests the temporal and spatial variation is large.</w:t>
      </w:r>
    </w:p>
    <w:p w14:paraId="047999FF" w14:textId="77777777" w:rsidR="004251AF" w:rsidRPr="007B4F28" w:rsidRDefault="004251AF">
      <w:pPr>
        <w:keepNext/>
        <w:keepLines/>
        <w:spacing w:line="240" w:lineRule="auto"/>
        <w:ind w:firstLine="720"/>
        <w:jc w:val="both"/>
        <w:rPr>
          <w:rFonts w:ascii="Times New Roman" w:eastAsia="Yu Mincho" w:hAnsi="Times New Roman" w:cs="Times New Roman"/>
          <w:sz w:val="24"/>
          <w:szCs w:val="24"/>
          <w:lang w:eastAsia="ja-JP"/>
        </w:rPr>
        <w:pPrChange w:id="623" w:author="Miller,  Dr. Harvey J." w:date="2019-10-09T16:17:00Z">
          <w:pPr>
            <w:spacing w:line="240" w:lineRule="auto"/>
            <w:ind w:firstLine="720"/>
            <w:jc w:val="both"/>
          </w:pPr>
        </w:pPrChange>
      </w:pPr>
    </w:p>
    <w:tbl>
      <w:tblPr>
        <w:tblStyle w:val="TableGrid"/>
        <w:tblW w:w="0" w:type="auto"/>
        <w:tblInd w:w="0" w:type="dxa"/>
        <w:tblLook w:val="04A0" w:firstRow="1" w:lastRow="0" w:firstColumn="1" w:lastColumn="0" w:noHBand="0" w:noVBand="1"/>
      </w:tblPr>
      <w:tblGrid>
        <w:gridCol w:w="3415"/>
        <w:gridCol w:w="2520"/>
        <w:gridCol w:w="2695"/>
      </w:tblGrid>
      <w:tr w:rsidR="000B4311" w14:paraId="745A4811" w14:textId="77777777" w:rsidTr="007B4F28">
        <w:tc>
          <w:tcPr>
            <w:tcW w:w="3415" w:type="dxa"/>
          </w:tcPr>
          <w:p w14:paraId="7A6A189E" w14:textId="77777777" w:rsidR="000B4311" w:rsidRDefault="000B4311">
            <w:pPr>
              <w:keepNext/>
              <w:keepLines/>
              <w:spacing w:line="240" w:lineRule="auto"/>
              <w:jc w:val="both"/>
              <w:rPr>
                <w:rFonts w:ascii="Times New Roman" w:eastAsia="Yu Mincho" w:hAnsi="Times New Roman" w:cs="Times New Roman"/>
                <w:sz w:val="24"/>
                <w:szCs w:val="24"/>
                <w:lang w:eastAsia="ja-JP"/>
              </w:rPr>
              <w:pPrChange w:id="624" w:author="Miller,  Dr. Harvey J." w:date="2019-10-09T16:17:00Z">
                <w:pPr>
                  <w:spacing w:line="240" w:lineRule="auto"/>
                  <w:jc w:val="both"/>
                </w:pPr>
              </w:pPrChange>
            </w:pPr>
          </w:p>
        </w:tc>
        <w:tc>
          <w:tcPr>
            <w:tcW w:w="2520" w:type="dxa"/>
          </w:tcPr>
          <w:p w14:paraId="533F56D7" w14:textId="77777777" w:rsidR="000B4311" w:rsidRDefault="000B4311">
            <w:pPr>
              <w:keepNext/>
              <w:keepLines/>
              <w:spacing w:line="240" w:lineRule="auto"/>
              <w:jc w:val="both"/>
              <w:rPr>
                <w:rFonts w:ascii="Times New Roman" w:eastAsia="Yu Mincho" w:hAnsi="Times New Roman" w:cs="Times New Roman"/>
                <w:sz w:val="24"/>
                <w:szCs w:val="24"/>
                <w:lang w:eastAsia="ja-JP"/>
              </w:rPr>
              <w:pPrChange w:id="625" w:author="Miller,  Dr. Harvey J." w:date="2019-10-09T16:17:00Z">
                <w:pPr>
                  <w:spacing w:line="240" w:lineRule="auto"/>
                  <w:jc w:val="both"/>
                </w:pPr>
              </w:pPrChange>
            </w:pPr>
            <w:r>
              <w:rPr>
                <w:rFonts w:ascii="Times New Roman" w:eastAsia="Yu Mincho" w:hAnsi="Times New Roman" w:cs="Times New Roman"/>
                <w:sz w:val="24"/>
                <w:szCs w:val="24"/>
                <w:lang w:eastAsia="ja-JP"/>
              </w:rPr>
              <w:t>Original GTFS</w:t>
            </w:r>
          </w:p>
        </w:tc>
        <w:tc>
          <w:tcPr>
            <w:tcW w:w="2695" w:type="dxa"/>
          </w:tcPr>
          <w:p w14:paraId="3FF3503F" w14:textId="77777777" w:rsidR="000B4311" w:rsidRDefault="000B4311">
            <w:pPr>
              <w:keepNext/>
              <w:keepLines/>
              <w:spacing w:line="240" w:lineRule="auto"/>
              <w:jc w:val="both"/>
              <w:rPr>
                <w:rFonts w:ascii="Times New Roman" w:eastAsia="Yu Mincho" w:hAnsi="Times New Roman" w:cs="Times New Roman"/>
                <w:sz w:val="24"/>
                <w:szCs w:val="24"/>
                <w:lang w:eastAsia="ja-JP"/>
              </w:rPr>
              <w:pPrChange w:id="626" w:author="Miller,  Dr. Harvey J." w:date="2019-10-09T16:17:00Z">
                <w:pPr>
                  <w:spacing w:line="240" w:lineRule="auto"/>
                  <w:jc w:val="both"/>
                </w:pPr>
              </w:pPrChange>
            </w:pPr>
            <w:r>
              <w:rPr>
                <w:rFonts w:ascii="Times New Roman" w:eastAsia="Yu Mincho" w:hAnsi="Times New Roman" w:cs="Times New Roman"/>
                <w:sz w:val="24"/>
                <w:szCs w:val="24"/>
                <w:lang w:eastAsia="ja-JP"/>
              </w:rPr>
              <w:t>APC-GTFS</w:t>
            </w:r>
          </w:p>
        </w:tc>
      </w:tr>
      <w:tr w:rsidR="000B4311" w14:paraId="18AE2590" w14:textId="77777777" w:rsidTr="007B4F28">
        <w:tc>
          <w:tcPr>
            <w:tcW w:w="3415" w:type="dxa"/>
          </w:tcPr>
          <w:p w14:paraId="468BA372" w14:textId="3925D813" w:rsidR="000B4311" w:rsidRDefault="007B4F28">
            <w:pPr>
              <w:keepNext/>
              <w:keepLines/>
              <w:spacing w:line="240" w:lineRule="auto"/>
              <w:jc w:val="both"/>
              <w:rPr>
                <w:rFonts w:ascii="Times New Roman" w:eastAsia="Yu Mincho" w:hAnsi="Times New Roman" w:cs="Times New Roman"/>
                <w:sz w:val="24"/>
                <w:szCs w:val="24"/>
                <w:lang w:eastAsia="ja-JP"/>
              </w:rPr>
              <w:pPrChange w:id="627" w:author="Miller,  Dr. Harvey J." w:date="2019-10-09T16:17:00Z">
                <w:pPr>
                  <w:spacing w:line="240" w:lineRule="auto"/>
                  <w:jc w:val="both"/>
                </w:pPr>
              </w:pPrChange>
            </w:pPr>
            <w:r>
              <w:rPr>
                <w:rFonts w:ascii="Times New Roman" w:eastAsia="Yu Mincho" w:hAnsi="Times New Roman" w:cs="Times New Roman"/>
                <w:sz w:val="24"/>
                <w:szCs w:val="24"/>
                <w:lang w:eastAsia="ja-JP"/>
              </w:rPr>
              <w:t xml:space="preserve">Average </w:t>
            </w:r>
            <w:r w:rsidR="00A81AC1">
              <w:rPr>
                <w:rFonts w:ascii="Times New Roman" w:eastAsia="Yu Mincho" w:hAnsi="Times New Roman" w:cs="Times New Roman"/>
                <w:sz w:val="24"/>
                <w:szCs w:val="24"/>
                <w:lang w:eastAsia="ja-JP"/>
              </w:rPr>
              <w:t>t</w:t>
            </w:r>
            <w:r w:rsidR="000B4311">
              <w:rPr>
                <w:rFonts w:ascii="Times New Roman" w:eastAsia="Yu Mincho" w:hAnsi="Times New Roman" w:cs="Times New Roman"/>
                <w:sz w:val="24"/>
                <w:szCs w:val="24"/>
                <w:lang w:eastAsia="ja-JP"/>
              </w:rPr>
              <w:t>ransfer risk</w:t>
            </w:r>
          </w:p>
        </w:tc>
        <w:tc>
          <w:tcPr>
            <w:tcW w:w="2520" w:type="dxa"/>
          </w:tcPr>
          <w:p w14:paraId="760A1C36" w14:textId="77777777" w:rsidR="000B4311" w:rsidRDefault="000B4311">
            <w:pPr>
              <w:keepNext/>
              <w:keepLines/>
              <w:spacing w:line="240" w:lineRule="auto"/>
              <w:jc w:val="both"/>
              <w:rPr>
                <w:rFonts w:ascii="Times New Roman" w:eastAsia="Yu Mincho" w:hAnsi="Times New Roman" w:cs="Times New Roman"/>
                <w:sz w:val="24"/>
                <w:szCs w:val="24"/>
                <w:lang w:eastAsia="ja-JP"/>
              </w:rPr>
              <w:pPrChange w:id="628" w:author="Miller,  Dr. Harvey J." w:date="2019-10-09T16:17:00Z">
                <w:pPr>
                  <w:spacing w:line="240" w:lineRule="auto"/>
                  <w:jc w:val="both"/>
                </w:pPr>
              </w:pPrChange>
            </w:pPr>
            <w:r>
              <w:rPr>
                <w:rFonts w:ascii="Times New Roman" w:eastAsia="Yu Mincho" w:hAnsi="Times New Roman" w:cs="Times New Roman"/>
                <w:sz w:val="24"/>
                <w:szCs w:val="24"/>
                <w:lang w:eastAsia="ja-JP"/>
              </w:rPr>
              <w:t>7.14%</w:t>
            </w:r>
          </w:p>
        </w:tc>
        <w:tc>
          <w:tcPr>
            <w:tcW w:w="2695" w:type="dxa"/>
          </w:tcPr>
          <w:p w14:paraId="7CE92E9D" w14:textId="77777777" w:rsidR="000B4311" w:rsidRDefault="000B4311">
            <w:pPr>
              <w:keepNext/>
              <w:keepLines/>
              <w:spacing w:line="240" w:lineRule="auto"/>
              <w:jc w:val="both"/>
              <w:rPr>
                <w:rFonts w:ascii="Times New Roman" w:eastAsia="Yu Mincho" w:hAnsi="Times New Roman" w:cs="Times New Roman"/>
                <w:sz w:val="24"/>
                <w:szCs w:val="24"/>
                <w:lang w:eastAsia="ja-JP"/>
              </w:rPr>
              <w:pPrChange w:id="629" w:author="Miller,  Dr. Harvey J." w:date="2019-10-09T16:17:00Z">
                <w:pPr>
                  <w:spacing w:line="240" w:lineRule="auto"/>
                  <w:jc w:val="both"/>
                </w:pPr>
              </w:pPrChange>
            </w:pPr>
            <w:r>
              <w:rPr>
                <w:rFonts w:ascii="Times New Roman" w:eastAsia="Yu Mincho" w:hAnsi="Times New Roman" w:cs="Times New Roman"/>
                <w:sz w:val="24"/>
                <w:szCs w:val="24"/>
                <w:lang w:eastAsia="ja-JP"/>
              </w:rPr>
              <w:t>8.55%</w:t>
            </w:r>
          </w:p>
        </w:tc>
      </w:tr>
      <w:tr w:rsidR="000B4311" w14:paraId="34200FD7" w14:textId="77777777" w:rsidTr="007B4F28">
        <w:tc>
          <w:tcPr>
            <w:tcW w:w="3415" w:type="dxa"/>
          </w:tcPr>
          <w:p w14:paraId="6BE3C7C6" w14:textId="0973B024" w:rsidR="000B4311" w:rsidRDefault="007B4F28">
            <w:pPr>
              <w:keepNext/>
              <w:keepLines/>
              <w:spacing w:line="240" w:lineRule="auto"/>
              <w:jc w:val="both"/>
              <w:rPr>
                <w:rFonts w:ascii="Times New Roman" w:eastAsia="Yu Mincho" w:hAnsi="Times New Roman" w:cs="Times New Roman"/>
                <w:sz w:val="24"/>
                <w:szCs w:val="24"/>
                <w:lang w:eastAsia="ja-JP"/>
              </w:rPr>
              <w:pPrChange w:id="630" w:author="Miller,  Dr. Harvey J." w:date="2019-10-09T16:17:00Z">
                <w:pPr>
                  <w:spacing w:line="240" w:lineRule="auto"/>
                  <w:jc w:val="both"/>
                </w:pPr>
              </w:pPrChange>
            </w:pPr>
            <w:r>
              <w:rPr>
                <w:rFonts w:ascii="Times New Roman" w:eastAsia="Yu Mincho" w:hAnsi="Times New Roman" w:cs="Times New Roman"/>
                <w:sz w:val="24"/>
                <w:szCs w:val="24"/>
                <w:lang w:eastAsia="ja-JP"/>
              </w:rPr>
              <w:t>Standard deviation of t</w:t>
            </w:r>
            <w:r w:rsidR="000B4311">
              <w:rPr>
                <w:rFonts w:ascii="Times New Roman" w:eastAsia="Yu Mincho" w:hAnsi="Times New Roman" w:cs="Times New Roman"/>
                <w:sz w:val="24"/>
                <w:szCs w:val="24"/>
                <w:lang w:eastAsia="ja-JP"/>
              </w:rPr>
              <w:t xml:space="preserve">ransfer risk </w:t>
            </w:r>
          </w:p>
        </w:tc>
        <w:tc>
          <w:tcPr>
            <w:tcW w:w="2520" w:type="dxa"/>
          </w:tcPr>
          <w:p w14:paraId="1C73D531" w14:textId="02765278" w:rsidR="000B4311" w:rsidRDefault="00391E36">
            <w:pPr>
              <w:keepNext/>
              <w:keepLines/>
              <w:spacing w:line="240" w:lineRule="auto"/>
              <w:jc w:val="both"/>
              <w:rPr>
                <w:rFonts w:ascii="Times New Roman" w:eastAsia="Yu Mincho" w:hAnsi="Times New Roman" w:cs="Times New Roman"/>
                <w:sz w:val="24"/>
                <w:szCs w:val="24"/>
                <w:lang w:eastAsia="ja-JP"/>
              </w:rPr>
              <w:pPrChange w:id="631" w:author="Miller,  Dr. Harvey J." w:date="2019-10-09T16:17:00Z">
                <w:pPr>
                  <w:spacing w:line="240" w:lineRule="auto"/>
                  <w:jc w:val="both"/>
                </w:pPr>
              </w:pPrChange>
            </w:pPr>
            <w:r>
              <w:rPr>
                <w:rFonts w:ascii="Times New Roman" w:eastAsia="Yu Mincho" w:hAnsi="Times New Roman" w:cs="Times New Roman"/>
                <w:sz w:val="24"/>
                <w:szCs w:val="24"/>
                <w:lang w:eastAsia="ja-JP"/>
              </w:rPr>
              <w:t>25.75%</w:t>
            </w:r>
          </w:p>
        </w:tc>
        <w:tc>
          <w:tcPr>
            <w:tcW w:w="2695" w:type="dxa"/>
          </w:tcPr>
          <w:p w14:paraId="22C67FC3" w14:textId="77777777" w:rsidR="000B4311" w:rsidRDefault="000B4311">
            <w:pPr>
              <w:keepNext/>
              <w:keepLines/>
              <w:spacing w:line="240" w:lineRule="auto"/>
              <w:jc w:val="both"/>
              <w:rPr>
                <w:rFonts w:ascii="Times New Roman" w:eastAsia="Yu Mincho" w:hAnsi="Times New Roman" w:cs="Times New Roman"/>
                <w:sz w:val="24"/>
                <w:szCs w:val="24"/>
                <w:lang w:eastAsia="ja-JP"/>
              </w:rPr>
              <w:pPrChange w:id="632" w:author="Miller,  Dr. Harvey J." w:date="2019-10-09T16:17:00Z">
                <w:pPr>
                  <w:spacing w:line="240" w:lineRule="auto"/>
                  <w:jc w:val="both"/>
                </w:pPr>
              </w:pPrChange>
            </w:pPr>
            <w:r>
              <w:rPr>
                <w:rFonts w:ascii="Times New Roman" w:hAnsi="Times New Roman" w:cs="Times New Roman"/>
                <w:sz w:val="24"/>
                <w:szCs w:val="24"/>
              </w:rPr>
              <w:t>27.96%</w:t>
            </w:r>
          </w:p>
        </w:tc>
      </w:tr>
      <w:tr w:rsidR="000B4311" w14:paraId="6DB04A7B" w14:textId="77777777" w:rsidTr="007B4F28">
        <w:tc>
          <w:tcPr>
            <w:tcW w:w="3415" w:type="dxa"/>
          </w:tcPr>
          <w:p w14:paraId="4D0C8731" w14:textId="4CF1E2F1" w:rsidR="000B4311" w:rsidRDefault="007B4F28">
            <w:pPr>
              <w:keepNext/>
              <w:keepLines/>
              <w:spacing w:line="240" w:lineRule="auto"/>
              <w:jc w:val="both"/>
              <w:rPr>
                <w:rFonts w:ascii="Times New Roman" w:eastAsia="Yu Mincho" w:hAnsi="Times New Roman" w:cs="Times New Roman"/>
                <w:sz w:val="24"/>
                <w:szCs w:val="24"/>
                <w:lang w:eastAsia="ja-JP"/>
              </w:rPr>
              <w:pPrChange w:id="633" w:author="Miller,  Dr. Harvey J." w:date="2019-10-09T16:17:00Z">
                <w:pPr>
                  <w:spacing w:line="240" w:lineRule="auto"/>
                  <w:jc w:val="both"/>
                </w:pPr>
              </w:pPrChange>
            </w:pPr>
            <w:r>
              <w:rPr>
                <w:rFonts w:ascii="Times New Roman" w:eastAsia="Yu Mincho" w:hAnsi="Times New Roman" w:cs="Times New Roman"/>
                <w:sz w:val="24"/>
                <w:szCs w:val="24"/>
                <w:lang w:eastAsia="ja-JP"/>
              </w:rPr>
              <w:t>Average</w:t>
            </w:r>
            <w:r w:rsidR="000B4311">
              <w:rPr>
                <w:rFonts w:ascii="Times New Roman" w:eastAsia="Yu Mincho" w:hAnsi="Times New Roman" w:cs="Times New Roman"/>
                <w:sz w:val="24"/>
                <w:szCs w:val="24"/>
                <w:lang w:eastAsia="ja-JP"/>
              </w:rPr>
              <w:t xml:space="preserve"> total time penalty (min)</w:t>
            </w:r>
          </w:p>
        </w:tc>
        <w:tc>
          <w:tcPr>
            <w:tcW w:w="2520" w:type="dxa"/>
          </w:tcPr>
          <w:p w14:paraId="74AB45B4" w14:textId="77777777" w:rsidR="000B4311" w:rsidRDefault="000B4311">
            <w:pPr>
              <w:keepNext/>
              <w:keepLines/>
              <w:spacing w:line="240" w:lineRule="auto"/>
              <w:jc w:val="both"/>
              <w:rPr>
                <w:rFonts w:ascii="Times New Roman" w:eastAsia="Yu Mincho" w:hAnsi="Times New Roman" w:cs="Times New Roman"/>
                <w:sz w:val="24"/>
                <w:szCs w:val="24"/>
                <w:lang w:eastAsia="ja-JP"/>
              </w:rPr>
              <w:pPrChange w:id="634" w:author="Miller,  Dr. Harvey J." w:date="2019-10-09T16:17:00Z">
                <w:pPr>
                  <w:spacing w:line="240" w:lineRule="auto"/>
                  <w:jc w:val="both"/>
                </w:pPr>
              </w:pPrChange>
            </w:pPr>
            <w:r>
              <w:rPr>
                <w:rFonts w:ascii="Times New Roman" w:eastAsia="Yu Mincho" w:hAnsi="Times New Roman" w:cs="Times New Roman"/>
                <w:sz w:val="24"/>
                <w:szCs w:val="24"/>
                <w:lang w:eastAsia="ja-JP"/>
              </w:rPr>
              <w:t>3.74</w:t>
            </w:r>
          </w:p>
        </w:tc>
        <w:tc>
          <w:tcPr>
            <w:tcW w:w="2695" w:type="dxa"/>
          </w:tcPr>
          <w:p w14:paraId="699E0199" w14:textId="77777777" w:rsidR="000B4311" w:rsidRDefault="000B4311">
            <w:pPr>
              <w:keepNext/>
              <w:keepLines/>
              <w:spacing w:line="240" w:lineRule="auto"/>
              <w:jc w:val="both"/>
              <w:rPr>
                <w:rFonts w:ascii="Times New Roman" w:eastAsia="Yu Mincho" w:hAnsi="Times New Roman" w:cs="Times New Roman"/>
                <w:sz w:val="24"/>
                <w:szCs w:val="24"/>
                <w:lang w:eastAsia="ja-JP"/>
              </w:rPr>
              <w:pPrChange w:id="635" w:author="Miller,  Dr. Harvey J." w:date="2019-10-09T16:17:00Z">
                <w:pPr>
                  <w:spacing w:line="240" w:lineRule="auto"/>
                  <w:jc w:val="both"/>
                </w:pPr>
              </w:pPrChange>
            </w:pPr>
            <w:r>
              <w:rPr>
                <w:rFonts w:ascii="Times New Roman" w:eastAsia="Yu Mincho" w:hAnsi="Times New Roman" w:cs="Times New Roman"/>
                <w:sz w:val="24"/>
                <w:szCs w:val="24"/>
                <w:lang w:eastAsia="ja-JP"/>
              </w:rPr>
              <w:t>4.57</w:t>
            </w:r>
          </w:p>
        </w:tc>
      </w:tr>
      <w:tr w:rsidR="000B4311" w14:paraId="7301B219" w14:textId="77777777" w:rsidTr="007B4F28">
        <w:tc>
          <w:tcPr>
            <w:tcW w:w="3415" w:type="dxa"/>
          </w:tcPr>
          <w:p w14:paraId="1F265336" w14:textId="5C0EFADD" w:rsidR="000B4311" w:rsidRDefault="007B4F28">
            <w:pPr>
              <w:keepNext/>
              <w:keepLines/>
              <w:spacing w:line="240" w:lineRule="auto"/>
              <w:jc w:val="both"/>
              <w:rPr>
                <w:rFonts w:ascii="Times New Roman" w:eastAsia="Yu Mincho" w:hAnsi="Times New Roman" w:cs="Times New Roman"/>
                <w:sz w:val="24"/>
                <w:szCs w:val="24"/>
                <w:lang w:eastAsia="ja-JP"/>
              </w:rPr>
              <w:pPrChange w:id="636" w:author="Miller,  Dr. Harvey J." w:date="2019-10-09T16:17:00Z">
                <w:pPr>
                  <w:spacing w:line="240" w:lineRule="auto"/>
                  <w:jc w:val="both"/>
                </w:pPr>
              </w:pPrChange>
            </w:pPr>
            <w:r>
              <w:rPr>
                <w:rFonts w:ascii="Times New Roman" w:eastAsia="Yu Mincho" w:hAnsi="Times New Roman" w:cs="Times New Roman"/>
                <w:sz w:val="24"/>
                <w:szCs w:val="24"/>
                <w:lang w:eastAsia="ja-JP"/>
              </w:rPr>
              <w:t>Standard deviation of t</w:t>
            </w:r>
            <w:r w:rsidR="000B4311">
              <w:rPr>
                <w:rFonts w:ascii="Times New Roman" w:eastAsia="Yu Mincho" w:hAnsi="Times New Roman" w:cs="Times New Roman"/>
                <w:sz w:val="24"/>
                <w:szCs w:val="24"/>
                <w:lang w:eastAsia="ja-JP"/>
              </w:rPr>
              <w:t>otal time penalty (min)</w:t>
            </w:r>
          </w:p>
        </w:tc>
        <w:tc>
          <w:tcPr>
            <w:tcW w:w="2520" w:type="dxa"/>
          </w:tcPr>
          <w:p w14:paraId="1C530248" w14:textId="426EE951" w:rsidR="000B4311" w:rsidRDefault="00391E36">
            <w:pPr>
              <w:keepNext/>
              <w:keepLines/>
              <w:spacing w:line="240" w:lineRule="auto"/>
              <w:jc w:val="both"/>
              <w:rPr>
                <w:rFonts w:ascii="Times New Roman" w:eastAsia="Yu Mincho" w:hAnsi="Times New Roman" w:cs="Times New Roman"/>
                <w:sz w:val="24"/>
                <w:szCs w:val="24"/>
                <w:lang w:eastAsia="ja-JP"/>
              </w:rPr>
              <w:pPrChange w:id="637" w:author="Miller,  Dr. Harvey J." w:date="2019-10-09T16:17:00Z">
                <w:pPr>
                  <w:spacing w:line="240" w:lineRule="auto"/>
                  <w:jc w:val="both"/>
                </w:pPr>
              </w:pPrChange>
            </w:pPr>
            <w:r>
              <w:rPr>
                <w:rFonts w:ascii="Times New Roman" w:hAnsi="Times New Roman" w:cs="Times New Roman"/>
                <w:sz w:val="24"/>
                <w:szCs w:val="24"/>
              </w:rPr>
              <w:t>12.97</w:t>
            </w:r>
          </w:p>
        </w:tc>
        <w:tc>
          <w:tcPr>
            <w:tcW w:w="2695" w:type="dxa"/>
          </w:tcPr>
          <w:p w14:paraId="378B3875" w14:textId="77777777" w:rsidR="000B4311" w:rsidRDefault="000B4311">
            <w:pPr>
              <w:keepNext/>
              <w:keepLines/>
              <w:spacing w:line="240" w:lineRule="auto"/>
              <w:jc w:val="both"/>
              <w:rPr>
                <w:rFonts w:ascii="Times New Roman" w:eastAsia="Yu Mincho" w:hAnsi="Times New Roman" w:cs="Times New Roman"/>
                <w:sz w:val="24"/>
                <w:szCs w:val="24"/>
                <w:lang w:eastAsia="ja-JP"/>
              </w:rPr>
              <w:pPrChange w:id="638" w:author="Miller,  Dr. Harvey J." w:date="2019-10-09T16:17:00Z">
                <w:pPr>
                  <w:spacing w:line="240" w:lineRule="auto"/>
                  <w:jc w:val="both"/>
                </w:pPr>
              </w:pPrChange>
            </w:pPr>
            <w:r>
              <w:rPr>
                <w:rFonts w:ascii="Times New Roman" w:hAnsi="Times New Roman" w:cs="Times New Roman"/>
                <w:sz w:val="24"/>
                <w:szCs w:val="24"/>
              </w:rPr>
              <w:t>15.44</w:t>
            </w:r>
          </w:p>
        </w:tc>
      </w:tr>
    </w:tbl>
    <w:p w14:paraId="23029E20" w14:textId="41241B87" w:rsidR="000B4311" w:rsidRDefault="007B4F28">
      <w:pPr>
        <w:pStyle w:val="Formula"/>
        <w:keepNext/>
        <w:keepLines/>
        <w:jc w:val="center"/>
        <w:pPrChange w:id="639" w:author="Miller,  Dr. Harvey J." w:date="2019-10-09T16:17:00Z">
          <w:pPr>
            <w:pStyle w:val="Formula"/>
            <w:jc w:val="center"/>
          </w:pPr>
        </w:pPrChange>
      </w:pPr>
      <w:bookmarkStart w:id="640" w:name="_Ref21002757"/>
      <w:bookmarkStart w:id="641" w:name="_Ref21002746"/>
      <w:r>
        <w:t xml:space="preserve">Table </w:t>
      </w:r>
      <w:fldSimple w:instr=" SEQ Table \* ARABIC ">
        <w:r>
          <w:rPr>
            <w:noProof/>
          </w:rPr>
          <w:t>1</w:t>
        </w:r>
      </w:fldSimple>
      <w:bookmarkEnd w:id="640"/>
      <w:ins w:id="642" w:author="Miller,  Dr. Harvey J." w:date="2019-10-09T16:16:00Z">
        <w:r w:rsidR="004251AF">
          <w:t>: M</w:t>
        </w:r>
      </w:ins>
      <w:del w:id="643" w:author="Miller,  Dr. Harvey J." w:date="2019-10-09T16:16:00Z">
        <w:r w:rsidDel="004251AF">
          <w:delText xml:space="preserve"> the m</w:delText>
        </w:r>
      </w:del>
      <w:r>
        <w:t>ean and standard deviation of transfer risk and total time penalty</w:t>
      </w:r>
      <w:bookmarkEnd w:id="641"/>
      <w:r w:rsidR="008C4628">
        <w:t xml:space="preserve"> for all transfers in the COTA system</w:t>
      </w:r>
      <w:ins w:id="644" w:author="Miller,  Dr. Harvey J." w:date="2019-10-09T16:17:00Z">
        <w:r w:rsidR="004251AF">
          <w:t>, February 2018 - January 2019</w:t>
        </w:r>
      </w:ins>
    </w:p>
    <w:p w14:paraId="3DE2FCE9" w14:textId="2E037FB4" w:rsidR="002A437F" w:rsidRPr="00B74C48" w:rsidDel="004251AF" w:rsidRDefault="005B5EC7" w:rsidP="00B74C48">
      <w:pPr>
        <w:spacing w:line="240" w:lineRule="auto"/>
        <w:ind w:firstLine="720"/>
        <w:jc w:val="both"/>
        <w:rPr>
          <w:del w:id="645" w:author="Miller,  Dr. Harvey J." w:date="2019-10-09T16:18:00Z"/>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_Ref19284989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76F29">
        <w:rPr>
          <w:rFonts w:ascii="Times New Roman" w:eastAsia="Yu Mincho" w:hAnsi="Times New Roman" w:cs="Times New Roman"/>
          <w:sz w:val="24"/>
          <w:szCs w:val="24"/>
          <w:lang w:eastAsia="ja-JP"/>
        </w:rPr>
        <w:t xml:space="preserve">Figure </w:t>
      </w:r>
      <w:r w:rsidR="00B76F29">
        <w:rPr>
          <w:rFonts w:ascii="Times New Roman" w:eastAsia="Yu Mincho" w:hAnsi="Times New Roman" w:cs="Times New Roman"/>
          <w:noProof/>
          <w:sz w:val="24"/>
          <w:szCs w:val="24"/>
          <w:lang w:eastAsia="ja-JP"/>
        </w:rPr>
        <w:t>5</w:t>
      </w:r>
      <w:r>
        <w:rPr>
          <w:rFonts w:ascii="Times New Roman" w:eastAsia="Yu Mincho" w:hAnsi="Times New Roman" w:cs="Times New Roman"/>
          <w:sz w:val="24"/>
          <w:szCs w:val="24"/>
          <w:lang w:eastAsia="ja-JP"/>
        </w:rPr>
        <w:fldChar w:fldCharType="end"/>
      </w:r>
      <w:r w:rsidR="00A52740">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_Ref19284994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76F29">
        <w:rPr>
          <w:rFonts w:ascii="Times New Roman" w:eastAsia="Yu Mincho" w:hAnsi="Times New Roman" w:cs="Times New Roman"/>
          <w:sz w:val="24"/>
          <w:szCs w:val="24"/>
          <w:lang w:eastAsia="ja-JP"/>
        </w:rPr>
        <w:t xml:space="preserve">Figure </w:t>
      </w:r>
      <w:r w:rsidR="00B76F29">
        <w:rPr>
          <w:rFonts w:ascii="Times New Roman" w:eastAsia="Yu Mincho" w:hAnsi="Times New Roman" w:cs="Times New Roman"/>
          <w:noProof/>
          <w:sz w:val="24"/>
          <w:szCs w:val="24"/>
          <w:lang w:eastAsia="ja-JP"/>
        </w:rPr>
        <w:t>6</w:t>
      </w:r>
      <w:r>
        <w:rPr>
          <w:rFonts w:ascii="Times New Roman" w:eastAsia="Yu Mincho" w:hAnsi="Times New Roman" w:cs="Times New Roman"/>
          <w:sz w:val="24"/>
          <w:szCs w:val="24"/>
          <w:lang w:eastAsia="ja-JP"/>
        </w:rPr>
        <w:fldChar w:fldCharType="end"/>
      </w:r>
      <w:r w:rsidR="00A52740">
        <w:rPr>
          <w:rFonts w:ascii="Times New Roman" w:eastAsia="Yu Mincho" w:hAnsi="Times New Roman" w:cs="Times New Roman"/>
          <w:sz w:val="24"/>
          <w:szCs w:val="24"/>
          <w:lang w:eastAsia="ja-JP"/>
        </w:rPr>
        <w:t xml:space="preserve"> show the spatial pattern of the </w:t>
      </w:r>
      <w:del w:id="646" w:author="Miller,  Dr. Harvey J." w:date="2019-10-09T16:17:00Z">
        <w:r w:rsidR="00A52740" w:rsidDel="004251AF">
          <w:rPr>
            <w:rFonts w:ascii="Times New Roman" w:eastAsia="Yu Mincho" w:hAnsi="Times New Roman" w:cs="Times New Roman"/>
            <w:sz w:val="24"/>
            <w:szCs w:val="24"/>
            <w:lang w:eastAsia="ja-JP"/>
          </w:rPr>
          <w:delText xml:space="preserve">average </w:delText>
        </w:r>
      </w:del>
      <w:ins w:id="647" w:author="Miller,  Dr. Harvey J." w:date="2019-10-09T16:17:00Z">
        <w:r w:rsidR="004251AF">
          <w:rPr>
            <w:rFonts w:ascii="Times New Roman" w:eastAsia="Yu Mincho" w:hAnsi="Times New Roman" w:cs="Times New Roman"/>
            <w:sz w:val="24"/>
            <w:szCs w:val="24"/>
            <w:lang w:eastAsia="ja-JP"/>
          </w:rPr>
          <w:t xml:space="preserve">TR </w:t>
        </w:r>
      </w:ins>
      <w:del w:id="648" w:author="Miller,  Dr. Harvey J." w:date="2019-10-09T16:17:00Z">
        <w:r w:rsidR="00A52740" w:rsidDel="004251AF">
          <w:rPr>
            <w:rFonts w:ascii="Times New Roman" w:eastAsia="Yu Mincho" w:hAnsi="Times New Roman" w:cs="Times New Roman"/>
            <w:sz w:val="24"/>
            <w:szCs w:val="24"/>
            <w:lang w:eastAsia="ja-JP"/>
          </w:rPr>
          <w:delText xml:space="preserve">transfer risk </w:delText>
        </w:r>
      </w:del>
      <w:r w:rsidR="00A52740">
        <w:rPr>
          <w:rFonts w:ascii="Times New Roman" w:eastAsia="Yu Mincho" w:hAnsi="Times New Roman" w:cs="Times New Roman"/>
          <w:sz w:val="24"/>
          <w:szCs w:val="24"/>
          <w:lang w:eastAsia="ja-JP"/>
        </w:rPr>
        <w:t xml:space="preserve">and </w:t>
      </w:r>
      <w:ins w:id="649" w:author="Miller,  Dr. Harvey J." w:date="2019-10-09T16:18:00Z">
        <w:r w:rsidR="004251AF">
          <w:rPr>
            <w:rFonts w:ascii="Times New Roman" w:eastAsia="Yu Mincho" w:hAnsi="Times New Roman" w:cs="Times New Roman"/>
            <w:sz w:val="24"/>
            <w:szCs w:val="24"/>
            <w:lang w:eastAsia="ja-JP"/>
          </w:rPr>
          <w:t xml:space="preserve">ATTP </w:t>
        </w:r>
      </w:ins>
      <w:del w:id="650" w:author="Miller,  Dr. Harvey J." w:date="2019-10-09T16:18:00Z">
        <w:r w:rsidR="00A52740" w:rsidDel="004251AF">
          <w:rPr>
            <w:rFonts w:ascii="Times New Roman" w:eastAsia="Yu Mincho" w:hAnsi="Times New Roman" w:cs="Times New Roman"/>
            <w:sz w:val="24"/>
            <w:szCs w:val="24"/>
            <w:lang w:eastAsia="ja-JP"/>
          </w:rPr>
          <w:delText xml:space="preserve">average total time penalty </w:delText>
        </w:r>
      </w:del>
      <w:r w:rsidR="00A52740">
        <w:rPr>
          <w:rFonts w:ascii="Times New Roman" w:eastAsia="Yu Mincho" w:hAnsi="Times New Roman" w:cs="Times New Roman"/>
          <w:sz w:val="24"/>
          <w:szCs w:val="24"/>
          <w:lang w:eastAsia="ja-JP"/>
        </w:rPr>
        <w:t xml:space="preserve">from February 2018 to </w:t>
      </w:r>
      <w:r w:rsidR="00B74C48">
        <w:rPr>
          <w:rFonts w:ascii="Times New Roman" w:eastAsia="Yu Mincho" w:hAnsi="Times New Roman" w:cs="Times New Roman"/>
          <w:sz w:val="24"/>
          <w:szCs w:val="24"/>
          <w:lang w:eastAsia="ja-JP"/>
        </w:rPr>
        <w:t>January</w:t>
      </w:r>
      <w:r w:rsidR="00A52740">
        <w:rPr>
          <w:rFonts w:ascii="Times New Roman" w:eastAsia="Yu Mincho" w:hAnsi="Times New Roman" w:cs="Times New Roman"/>
          <w:sz w:val="24"/>
          <w:szCs w:val="24"/>
          <w:lang w:eastAsia="ja-JP"/>
        </w:rPr>
        <w:t xml:space="preserve"> 2019</w:t>
      </w:r>
      <w:r w:rsidR="00452363">
        <w:rPr>
          <w:rFonts w:ascii="Times New Roman" w:eastAsia="Yu Mincho" w:hAnsi="Times New Roman" w:cs="Times New Roman"/>
          <w:sz w:val="24"/>
          <w:szCs w:val="24"/>
          <w:lang w:eastAsia="ja-JP"/>
        </w:rPr>
        <w:t xml:space="preserve"> for both datasets</w:t>
      </w:r>
      <w:r w:rsidR="00A52740">
        <w:rPr>
          <w:rFonts w:ascii="Times New Roman" w:eastAsia="Yu Mincho" w:hAnsi="Times New Roman" w:cs="Times New Roman"/>
          <w:sz w:val="24"/>
          <w:szCs w:val="24"/>
          <w:lang w:eastAsia="ja-JP"/>
        </w:rPr>
        <w:t xml:space="preserve">. It </w:t>
      </w:r>
      <w:r w:rsidR="00BC649E">
        <w:rPr>
          <w:rFonts w:ascii="Times New Roman" w:eastAsia="Yu Mincho" w:hAnsi="Times New Roman" w:cs="Times New Roman"/>
          <w:sz w:val="24"/>
          <w:szCs w:val="24"/>
          <w:lang w:eastAsia="ja-JP"/>
        </w:rPr>
        <w:t>shows</w:t>
      </w:r>
      <w:r w:rsidR="00A52740">
        <w:rPr>
          <w:rFonts w:ascii="Times New Roman" w:eastAsia="Yu Mincho" w:hAnsi="Times New Roman" w:cs="Times New Roman"/>
          <w:sz w:val="24"/>
          <w:szCs w:val="24"/>
          <w:lang w:eastAsia="ja-JP"/>
        </w:rPr>
        <w:t xml:space="preserve"> some differences between TR and ATTP’s spatial distribution, especially on High Street (a major north-south thoroughfare in Columbus, indicated by a red circle in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_Ref19284989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76F29">
        <w:rPr>
          <w:rFonts w:ascii="Times New Roman" w:eastAsia="Yu Mincho" w:hAnsi="Times New Roman" w:cs="Times New Roman"/>
          <w:sz w:val="24"/>
          <w:szCs w:val="24"/>
          <w:lang w:eastAsia="ja-JP"/>
        </w:rPr>
        <w:t xml:space="preserve">Figure </w:t>
      </w:r>
      <w:r w:rsidR="00B76F29">
        <w:rPr>
          <w:rFonts w:ascii="Times New Roman" w:eastAsia="Yu Mincho" w:hAnsi="Times New Roman" w:cs="Times New Roman"/>
          <w:noProof/>
          <w:sz w:val="24"/>
          <w:szCs w:val="24"/>
          <w:lang w:eastAsia="ja-JP"/>
        </w:rPr>
        <w:t>5</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_Ref19284994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76F29">
        <w:rPr>
          <w:rFonts w:ascii="Times New Roman" w:eastAsia="Yu Mincho" w:hAnsi="Times New Roman" w:cs="Times New Roman"/>
          <w:sz w:val="24"/>
          <w:szCs w:val="24"/>
          <w:lang w:eastAsia="ja-JP"/>
        </w:rPr>
        <w:t xml:space="preserve">Figure </w:t>
      </w:r>
      <w:r w:rsidR="00B76F29">
        <w:rPr>
          <w:rFonts w:ascii="Times New Roman" w:eastAsia="Yu Mincho" w:hAnsi="Times New Roman" w:cs="Times New Roman"/>
          <w:noProof/>
          <w:sz w:val="24"/>
          <w:szCs w:val="24"/>
          <w:lang w:eastAsia="ja-JP"/>
        </w:rPr>
        <w:t>6</w:t>
      </w:r>
      <w:r>
        <w:rPr>
          <w:rFonts w:ascii="Times New Roman" w:eastAsia="Yu Mincho" w:hAnsi="Times New Roman" w:cs="Times New Roman"/>
          <w:sz w:val="24"/>
          <w:szCs w:val="24"/>
          <w:lang w:eastAsia="ja-JP"/>
        </w:rPr>
        <w:fldChar w:fldCharType="end"/>
      </w:r>
      <w:r w:rsidR="00A52740">
        <w:rPr>
          <w:rFonts w:ascii="Times New Roman" w:eastAsia="Yu Mincho" w:hAnsi="Times New Roman" w:cs="Times New Roman"/>
          <w:sz w:val="24"/>
          <w:szCs w:val="24"/>
          <w:lang w:eastAsia="ja-JP"/>
        </w:rPr>
        <w:t xml:space="preserve">) and downtown area (indicated by a blue circle in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_Ref19284989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76F29">
        <w:rPr>
          <w:rFonts w:ascii="Times New Roman" w:eastAsia="Yu Mincho" w:hAnsi="Times New Roman" w:cs="Times New Roman"/>
          <w:sz w:val="24"/>
          <w:szCs w:val="24"/>
          <w:lang w:eastAsia="ja-JP"/>
        </w:rPr>
        <w:t xml:space="preserve">Figure </w:t>
      </w:r>
      <w:r w:rsidR="00B76F29">
        <w:rPr>
          <w:rFonts w:ascii="Times New Roman" w:eastAsia="Yu Mincho" w:hAnsi="Times New Roman" w:cs="Times New Roman"/>
          <w:noProof/>
          <w:sz w:val="24"/>
          <w:szCs w:val="24"/>
          <w:lang w:eastAsia="ja-JP"/>
        </w:rPr>
        <w:t>5</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_Ref19284994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76F29">
        <w:rPr>
          <w:rFonts w:ascii="Times New Roman" w:eastAsia="Yu Mincho" w:hAnsi="Times New Roman" w:cs="Times New Roman"/>
          <w:sz w:val="24"/>
          <w:szCs w:val="24"/>
          <w:lang w:eastAsia="ja-JP"/>
        </w:rPr>
        <w:t xml:space="preserve">Figure </w:t>
      </w:r>
      <w:r w:rsidR="00B76F29">
        <w:rPr>
          <w:rFonts w:ascii="Times New Roman" w:eastAsia="Yu Mincho" w:hAnsi="Times New Roman" w:cs="Times New Roman"/>
          <w:noProof/>
          <w:sz w:val="24"/>
          <w:szCs w:val="24"/>
          <w:lang w:eastAsia="ja-JP"/>
        </w:rPr>
        <w:t>6</w:t>
      </w:r>
      <w:r>
        <w:rPr>
          <w:rFonts w:ascii="Times New Roman" w:eastAsia="Yu Mincho" w:hAnsi="Times New Roman" w:cs="Times New Roman"/>
          <w:sz w:val="24"/>
          <w:szCs w:val="24"/>
          <w:lang w:eastAsia="ja-JP"/>
        </w:rPr>
        <w:fldChar w:fldCharType="end"/>
      </w:r>
      <w:r w:rsidR="00BC649E">
        <w:rPr>
          <w:rFonts w:ascii="Times New Roman" w:eastAsia="Yu Mincho" w:hAnsi="Times New Roman" w:cs="Times New Roman"/>
          <w:sz w:val="24"/>
          <w:szCs w:val="24"/>
          <w:lang w:eastAsia="ja-JP"/>
        </w:rPr>
        <w:t>).</w:t>
      </w:r>
      <w:ins w:id="651" w:author="Miller,  Dr. Harvey J." w:date="2019-10-09T16:18:00Z">
        <w:r w:rsidR="004251AF">
          <w:rPr>
            <w:rFonts w:ascii="Times New Roman" w:eastAsia="Yu Mincho" w:hAnsi="Times New Roman" w:cs="Times New Roman"/>
            <w:sz w:val="24"/>
            <w:szCs w:val="24"/>
            <w:lang w:eastAsia="ja-JP"/>
          </w:rPr>
          <w:t xml:space="preserve">  </w:t>
        </w:r>
      </w:ins>
    </w:p>
    <w:p w14:paraId="07205178" w14:textId="7BC5E866" w:rsidR="00AA6E76" w:rsidRDefault="00A52740">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Stops among High Street has relatively higher transfer risk while they also have relatively lower average total time penalty. This is because the headway between buses is small, although the transfers are frequently missed. Similarly, the high ATTP clusters on some roads in downtown area and some periphery roads do not have higher transfer risk. Although the desynchronization cost is low, the original delay can be high, especially for downtown. If a user misses a bus in these locations, that user must wait for a relatively longer time; but these stops have relatively lower risk of missing a scheduled bus.</w:t>
      </w:r>
    </w:p>
    <w:p w14:paraId="65A4A7F1" w14:textId="03A9034B" w:rsidR="00AA6E76" w:rsidRPr="009578C7" w:rsidRDefault="001E161D" w:rsidP="00AA6E76">
      <w:pPr>
        <w:spacing w:line="240" w:lineRule="auto"/>
        <w:jc w:val="center"/>
        <w:rPr>
          <w:rFonts w:ascii="Times New Roman" w:hAnsi="Times New Roman" w:cs="Times New Roman"/>
          <w:sz w:val="24"/>
          <w:szCs w:val="24"/>
        </w:rPr>
      </w:pPr>
      <w:r>
        <w:rPr>
          <w:noProof/>
        </w:rPr>
        <w:drawing>
          <wp:inline distT="0" distB="0" distL="0" distR="0" wp14:anchorId="05EFFFDC" wp14:editId="000DB5FE">
            <wp:extent cx="5486400" cy="20593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2059305"/>
                    </a:xfrm>
                    <a:prstGeom prst="rect">
                      <a:avLst/>
                    </a:prstGeom>
                  </pic:spPr>
                </pic:pic>
              </a:graphicData>
            </a:graphic>
          </wp:inline>
        </w:drawing>
      </w:r>
    </w:p>
    <w:p w14:paraId="78CBB69E" w14:textId="727E3357" w:rsidR="00AA6E76" w:rsidRDefault="00AA6E76" w:rsidP="00AA6E76">
      <w:pPr>
        <w:spacing w:line="240" w:lineRule="auto"/>
        <w:jc w:val="center"/>
        <w:rPr>
          <w:rFonts w:ascii="Times New Roman" w:hAnsi="Times New Roman" w:cs="Times New Roman"/>
          <w:sz w:val="24"/>
          <w:szCs w:val="24"/>
        </w:rPr>
      </w:pPr>
      <w:bookmarkStart w:id="652" w:name="_Ref19284989"/>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5</w:t>
      </w:r>
      <w:r>
        <w:rPr>
          <w:rFonts w:ascii="Times New Roman" w:eastAsia="Yu Mincho" w:hAnsi="Times New Roman" w:cs="Times New Roman"/>
          <w:sz w:val="24"/>
          <w:szCs w:val="24"/>
          <w:lang w:eastAsia="ja-JP"/>
        </w:rPr>
        <w:fldChar w:fldCharType="end"/>
      </w:r>
      <w:bookmarkEnd w:id="652"/>
      <w:r>
        <w:rPr>
          <w:rFonts w:ascii="Times New Roman" w:eastAsia="Yu Mincho" w:hAnsi="Times New Roman" w:cs="Times New Roman"/>
          <w:sz w:val="24"/>
          <w:szCs w:val="24"/>
          <w:lang w:eastAsia="ja-JP"/>
        </w:rPr>
        <w:t xml:space="preserve"> Spatial pattern of TR (in percentage</w:t>
      </w:r>
      <w:r w:rsidR="00C72906">
        <w:rPr>
          <w:rFonts w:ascii="Times New Roman" w:eastAsia="Yu Mincho" w:hAnsi="Times New Roman" w:cs="Times New Roman"/>
          <w:sz w:val="24"/>
          <w:szCs w:val="24"/>
          <w:lang w:eastAsia="ja-JP"/>
        </w:rPr>
        <w:t xml:space="preserve"> and quantile classification</w:t>
      </w:r>
      <w:r>
        <w:rPr>
          <w:rFonts w:ascii="Times New Roman" w:eastAsia="Yu Mincho" w:hAnsi="Times New Roman" w:cs="Times New Roman"/>
          <w:sz w:val="24"/>
          <w:szCs w:val="24"/>
          <w:lang w:eastAsia="ja-JP"/>
        </w:rPr>
        <w:t>) in 2018</w:t>
      </w:r>
    </w:p>
    <w:p w14:paraId="3A29C515" w14:textId="145405A6" w:rsidR="00AA6E76" w:rsidRDefault="001E161D" w:rsidP="00AA6E76">
      <w:pPr>
        <w:spacing w:line="240" w:lineRule="auto"/>
        <w:jc w:val="center"/>
        <w:rPr>
          <w:rFonts w:ascii="Times New Roman" w:eastAsia="Yu Mincho" w:hAnsi="Times New Roman" w:cs="Times New Roman"/>
          <w:sz w:val="24"/>
          <w:szCs w:val="24"/>
          <w:lang w:eastAsia="ja-JP"/>
        </w:rPr>
      </w:pPr>
      <w:r>
        <w:rPr>
          <w:noProof/>
        </w:rPr>
        <w:lastRenderedPageBreak/>
        <w:drawing>
          <wp:inline distT="0" distB="0" distL="0" distR="0" wp14:anchorId="766976FC" wp14:editId="29DEE68A">
            <wp:extent cx="5486400" cy="2059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2059940"/>
                    </a:xfrm>
                    <a:prstGeom prst="rect">
                      <a:avLst/>
                    </a:prstGeom>
                  </pic:spPr>
                </pic:pic>
              </a:graphicData>
            </a:graphic>
          </wp:inline>
        </w:drawing>
      </w:r>
    </w:p>
    <w:p w14:paraId="6F7A8FDE" w14:textId="177C72A9" w:rsidR="00AA6E76" w:rsidRDefault="00AA6E76" w:rsidP="00AA6E76">
      <w:pPr>
        <w:spacing w:line="240" w:lineRule="auto"/>
        <w:jc w:val="center"/>
        <w:rPr>
          <w:rFonts w:ascii="Times New Roman" w:eastAsia="Yu Mincho" w:hAnsi="Times New Roman" w:cs="Times New Roman"/>
          <w:sz w:val="24"/>
          <w:szCs w:val="24"/>
          <w:lang w:eastAsia="ja-JP"/>
        </w:rPr>
      </w:pPr>
      <w:bookmarkStart w:id="653" w:name="_Ref19284994"/>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6</w:t>
      </w:r>
      <w:r>
        <w:rPr>
          <w:rFonts w:ascii="Times New Roman" w:eastAsia="Yu Mincho" w:hAnsi="Times New Roman" w:cs="Times New Roman"/>
          <w:sz w:val="24"/>
          <w:szCs w:val="24"/>
          <w:lang w:eastAsia="ja-JP"/>
        </w:rPr>
        <w:fldChar w:fldCharType="end"/>
      </w:r>
      <w:bookmarkEnd w:id="653"/>
      <w:r>
        <w:rPr>
          <w:rFonts w:ascii="Times New Roman" w:eastAsia="Yu Mincho" w:hAnsi="Times New Roman" w:cs="Times New Roman"/>
          <w:sz w:val="24"/>
          <w:szCs w:val="24"/>
          <w:lang w:eastAsia="ja-JP"/>
        </w:rPr>
        <w:t xml:space="preserve"> Spatial Pattern of ATTP (in minutes</w:t>
      </w:r>
      <w:r w:rsidR="00DC5A96" w:rsidRPr="00DC5A96">
        <w:rPr>
          <w:rFonts w:ascii="Times New Roman" w:eastAsia="Yu Mincho" w:hAnsi="Times New Roman" w:cs="Times New Roman"/>
          <w:sz w:val="24"/>
          <w:szCs w:val="24"/>
          <w:lang w:eastAsia="ja-JP"/>
        </w:rPr>
        <w:t xml:space="preserve"> </w:t>
      </w:r>
      <w:r w:rsidR="00DC5A96">
        <w:rPr>
          <w:rFonts w:ascii="Times New Roman" w:eastAsia="Yu Mincho" w:hAnsi="Times New Roman" w:cs="Times New Roman"/>
          <w:sz w:val="24"/>
          <w:szCs w:val="24"/>
          <w:lang w:eastAsia="ja-JP"/>
        </w:rPr>
        <w:t>and quantile classification</w:t>
      </w:r>
      <w:r>
        <w:rPr>
          <w:rFonts w:asciiTheme="minorEastAsia" w:hAnsiTheme="minorEastAsia" w:cs="Times New Roman" w:hint="eastAsia"/>
          <w:sz w:val="24"/>
          <w:szCs w:val="24"/>
        </w:rPr>
        <w:t xml:space="preserve">) </w:t>
      </w:r>
      <w:r>
        <w:rPr>
          <w:rFonts w:ascii="Times New Roman" w:eastAsia="Yu Mincho" w:hAnsi="Times New Roman" w:cs="Times New Roman"/>
          <w:sz w:val="24"/>
          <w:szCs w:val="24"/>
          <w:lang w:eastAsia="ja-JP"/>
        </w:rPr>
        <w:t>in 2018</w:t>
      </w:r>
    </w:p>
    <w:p w14:paraId="2387579C" w14:textId="77777777" w:rsidR="00497227" w:rsidRDefault="00497227" w:rsidP="00AA6E76">
      <w:pPr>
        <w:spacing w:line="240" w:lineRule="auto"/>
        <w:jc w:val="center"/>
        <w:rPr>
          <w:rFonts w:ascii="Times New Roman" w:eastAsia="Yu Mincho" w:hAnsi="Times New Roman" w:cs="Times New Roman"/>
          <w:sz w:val="24"/>
          <w:szCs w:val="24"/>
          <w:lang w:eastAsia="ja-JP"/>
        </w:rPr>
      </w:pPr>
    </w:p>
    <w:p w14:paraId="66B6B93D" w14:textId="5F168805" w:rsidR="00A52740" w:rsidRPr="009E1647" w:rsidRDefault="00A52740" w:rsidP="00A52740">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9E1647">
        <w:rPr>
          <w:rFonts w:ascii="Times New Roman" w:eastAsia="Yu Mincho" w:hAnsi="Times New Roman" w:cs="Times New Roman"/>
          <w:sz w:val="24"/>
          <w:szCs w:val="24"/>
          <w:u w:val="single"/>
          <w:lang w:eastAsia="ja-JP"/>
        </w:rPr>
        <w:t>Temporal patterns</w:t>
      </w:r>
      <w:del w:id="654" w:author="Miller,  Dr. Harvey J." w:date="2019-10-09T16:18:00Z">
        <w:r w:rsidRPr="009E1647" w:rsidDel="004251AF">
          <w:rPr>
            <w:rFonts w:ascii="Times New Roman" w:eastAsia="Yu Mincho" w:hAnsi="Times New Roman" w:cs="Times New Roman"/>
            <w:sz w:val="24"/>
            <w:szCs w:val="24"/>
            <w:u w:val="single"/>
            <w:lang w:eastAsia="ja-JP"/>
          </w:rPr>
          <w:delText>.</w:delText>
        </w:r>
      </w:del>
      <w:r w:rsidRPr="009E1647">
        <w:rPr>
          <w:rFonts w:ascii="Times New Roman" w:eastAsia="Yu Mincho" w:hAnsi="Times New Roman" w:cs="Times New Roman"/>
          <w:sz w:val="24"/>
          <w:szCs w:val="24"/>
          <w:u w:val="single"/>
          <w:lang w:eastAsia="ja-JP"/>
        </w:rPr>
        <w:t xml:space="preserve"> </w:t>
      </w:r>
    </w:p>
    <w:p w14:paraId="39F248C0" w14:textId="7ECB6DE9" w:rsidR="00A52740" w:rsidDel="004251AF" w:rsidRDefault="004251AF">
      <w:pPr>
        <w:spacing w:line="240" w:lineRule="auto"/>
        <w:jc w:val="both"/>
        <w:rPr>
          <w:del w:id="655" w:author="Miller,  Dr. Harvey J." w:date="2019-10-09T16:20:00Z"/>
          <w:rFonts w:ascii="Times New Roman" w:eastAsia="Yu Mincho" w:hAnsi="Times New Roman" w:cs="Times New Roman"/>
          <w:sz w:val="24"/>
          <w:szCs w:val="24"/>
          <w:lang w:eastAsia="ja-JP"/>
        </w:rPr>
      </w:pPr>
      <w:ins w:id="656" w:author="Miller,  Dr. Harvey J." w:date="2019-10-09T16:21:00Z">
        <w:r>
          <w:rPr>
            <w:rFonts w:ascii="Times New Roman" w:eastAsia="Yu Mincho" w:hAnsi="Times New Roman" w:cs="Times New Roman"/>
            <w:sz w:val="24"/>
            <w:szCs w:val="24"/>
            <w:lang w:eastAsia="ja-JP"/>
          </w:rPr>
          <w:t xml:space="preserve">We now examine temporal patterns of transfer risk and time penalties.  </w:t>
        </w:r>
      </w:ins>
      <w:commentRangeStart w:id="657"/>
      <w:del w:id="658" w:author="Miller,  Dr. Harvey J." w:date="2019-10-09T16:20:00Z">
        <w:r w:rsidR="00497227" w:rsidDel="004251AF">
          <w:rPr>
            <w:rFonts w:ascii="Times New Roman" w:eastAsia="Yu Mincho" w:hAnsi="Times New Roman" w:cs="Times New Roman"/>
            <w:sz w:val="24"/>
            <w:szCs w:val="24"/>
            <w:lang w:eastAsia="ja-JP"/>
          </w:rPr>
          <w:delText xml:space="preserve">The standard deviation of </w:delText>
        </w:r>
      </w:del>
      <w:del w:id="659" w:author="Miller,  Dr. Harvey J." w:date="2019-10-09T16:19:00Z">
        <w:r w:rsidR="00497227" w:rsidDel="004251AF">
          <w:rPr>
            <w:rFonts w:ascii="Times New Roman" w:eastAsia="Yu Mincho" w:hAnsi="Times New Roman" w:cs="Times New Roman"/>
            <w:sz w:val="24"/>
            <w:szCs w:val="24"/>
            <w:lang w:eastAsia="ja-JP"/>
          </w:rPr>
          <w:delText xml:space="preserve">all </w:delText>
        </w:r>
      </w:del>
      <w:del w:id="660" w:author="Miller,  Dr. Harvey J." w:date="2019-10-09T16:20:00Z">
        <w:r w:rsidR="00497227" w:rsidDel="004251AF">
          <w:rPr>
            <w:rFonts w:ascii="Times New Roman" w:eastAsia="Yu Mincho" w:hAnsi="Times New Roman" w:cs="Times New Roman"/>
            <w:sz w:val="24"/>
            <w:szCs w:val="24"/>
            <w:lang w:eastAsia="ja-JP"/>
          </w:rPr>
          <w:delText xml:space="preserve">TR and ATTP </w:delText>
        </w:r>
      </w:del>
      <w:del w:id="661" w:author="Miller,  Dr. Harvey J." w:date="2019-10-09T16:19:00Z">
        <w:r w:rsidR="00497227" w:rsidDel="004251AF">
          <w:rPr>
            <w:rFonts w:ascii="Times New Roman" w:eastAsia="Yu Mincho" w:hAnsi="Times New Roman" w:cs="Times New Roman"/>
            <w:sz w:val="24"/>
            <w:szCs w:val="24"/>
            <w:lang w:eastAsia="ja-JP"/>
          </w:rPr>
          <w:delText xml:space="preserve">has shown </w:delText>
        </w:r>
      </w:del>
      <w:del w:id="662" w:author="Miller,  Dr. Harvey J." w:date="2019-10-09T16:20:00Z">
        <w:r w:rsidR="00497227" w:rsidDel="004251AF">
          <w:rPr>
            <w:rFonts w:ascii="Times New Roman" w:eastAsia="Yu Mincho" w:hAnsi="Times New Roman" w:cs="Times New Roman"/>
            <w:sz w:val="24"/>
            <w:szCs w:val="24"/>
            <w:lang w:eastAsia="ja-JP"/>
          </w:rPr>
          <w:delText>the heterogeneity of the transfer</w:delText>
        </w:r>
      </w:del>
      <w:del w:id="663" w:author="Miller,  Dr. Harvey J." w:date="2019-10-09T16:19:00Z">
        <w:r w:rsidR="00497227" w:rsidDel="004251AF">
          <w:rPr>
            <w:rFonts w:ascii="Times New Roman" w:eastAsia="Yu Mincho" w:hAnsi="Times New Roman" w:cs="Times New Roman"/>
            <w:sz w:val="24"/>
            <w:szCs w:val="24"/>
            <w:lang w:eastAsia="ja-JP"/>
          </w:rPr>
          <w:delText>s</w:delText>
        </w:r>
      </w:del>
      <w:del w:id="664" w:author="Miller,  Dr. Harvey J." w:date="2019-10-09T16:20:00Z">
        <w:r w:rsidR="00497227" w:rsidDel="004251AF">
          <w:rPr>
            <w:rFonts w:ascii="Times New Roman" w:eastAsia="Yu Mincho" w:hAnsi="Times New Roman" w:cs="Times New Roman"/>
            <w:sz w:val="24"/>
            <w:szCs w:val="24"/>
            <w:lang w:eastAsia="ja-JP"/>
          </w:rPr>
          <w:delText xml:space="preserve">. From their respective spatial pattern, we prove the spatial pattern is highly diverse; </w:delText>
        </w:r>
        <w:r w:rsidR="002C4120" w:rsidDel="004251AF">
          <w:rPr>
            <w:rFonts w:ascii="Times New Roman" w:eastAsia="Yu Mincho" w:hAnsi="Times New Roman" w:cs="Times New Roman"/>
            <w:sz w:val="24"/>
            <w:szCs w:val="24"/>
            <w:lang w:eastAsia="ja-JP"/>
          </w:rPr>
          <w:delText xml:space="preserve">moreover, </w:delText>
        </w:r>
        <w:r w:rsidR="00497227" w:rsidDel="004251AF">
          <w:rPr>
            <w:rFonts w:ascii="Times New Roman" w:eastAsia="Yu Mincho" w:hAnsi="Times New Roman" w:cs="Times New Roman"/>
            <w:sz w:val="24"/>
            <w:szCs w:val="24"/>
            <w:lang w:eastAsia="ja-JP"/>
          </w:rPr>
          <w:delText>this section will focus on the temporal heterogeneity of the transfers</w:delText>
        </w:r>
        <w:r w:rsidR="0093588A" w:rsidDel="004251AF">
          <w:rPr>
            <w:rFonts w:ascii="Times New Roman" w:eastAsia="Yu Mincho" w:hAnsi="Times New Roman" w:cs="Times New Roman"/>
            <w:sz w:val="24"/>
            <w:szCs w:val="24"/>
            <w:lang w:eastAsia="ja-JP"/>
          </w:rPr>
          <w:delText xml:space="preserve"> in different scales</w:delText>
        </w:r>
        <w:r w:rsidR="00497227" w:rsidDel="004251AF">
          <w:rPr>
            <w:rFonts w:ascii="Times New Roman" w:eastAsia="Yu Mincho" w:hAnsi="Times New Roman" w:cs="Times New Roman"/>
            <w:sz w:val="24"/>
            <w:szCs w:val="24"/>
            <w:lang w:eastAsia="ja-JP"/>
          </w:rPr>
          <w:delText>. E</w:delText>
        </w:r>
        <w:r w:rsidR="00A52740" w:rsidDel="004251AF">
          <w:rPr>
            <w:rFonts w:ascii="Times New Roman" w:eastAsia="Yu Mincho" w:hAnsi="Times New Roman" w:cs="Times New Roman"/>
            <w:sz w:val="24"/>
            <w:szCs w:val="24"/>
            <w:lang w:eastAsia="ja-JP"/>
          </w:rPr>
          <w:delText xml:space="preserve">very transfer can be aggregated and measured in different time resolution, such as hours, week days, months, seasons and years. Based on different purposes and time periods, we conducted different temporal pattern analysis. For example, during peak hours a transit system can experience more delays and additional time penalty than non-peak hours. Also, transfer performance in some days in a week can be worse than other days based on regular traffic patterns and PT system usage. Therefore, we may wish to compare overall TR and ATTP at each stop for every operating hour and week day. </w:delText>
        </w:r>
      </w:del>
    </w:p>
    <w:p w14:paraId="4578B45E" w14:textId="5765AD0B" w:rsidR="00491109" w:rsidRDefault="00CC6315">
      <w:pPr>
        <w:spacing w:line="240" w:lineRule="auto"/>
        <w:jc w:val="both"/>
        <w:rPr>
          <w:rFonts w:ascii="Times New Roman" w:hAnsi="Times New Roman" w:cs="Times New Roman"/>
          <w:sz w:val="24"/>
          <w:szCs w:val="24"/>
        </w:rPr>
        <w:pPrChange w:id="665" w:author="Miller,  Dr. Harvey J." w:date="2019-10-09T16:20:00Z">
          <w:pPr>
            <w:spacing w:line="240" w:lineRule="auto"/>
            <w:ind w:firstLine="720"/>
            <w:jc w:val="both"/>
          </w:pPr>
        </w:pPrChange>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_Ref19285034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7</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provides the monthly trends of TR and ATTP</w:t>
      </w:r>
      <w:r w:rsidR="000F75F6">
        <w:rPr>
          <w:rFonts w:ascii="Times New Roman" w:eastAsia="Yu Mincho" w:hAnsi="Times New Roman" w:cs="Times New Roman"/>
          <w:sz w:val="24"/>
          <w:szCs w:val="24"/>
          <w:lang w:eastAsia="ja-JP"/>
        </w:rPr>
        <w:t xml:space="preserve"> for both datasets</w:t>
      </w:r>
      <w:r w:rsidR="00491109">
        <w:rPr>
          <w:rFonts w:ascii="Times New Roman" w:eastAsia="Yu Mincho" w:hAnsi="Times New Roman" w:cs="Times New Roman"/>
          <w:sz w:val="24"/>
          <w:szCs w:val="24"/>
          <w:lang w:eastAsia="ja-JP"/>
        </w:rPr>
        <w:t xml:space="preserve">. </w:t>
      </w:r>
      <w:r w:rsidR="00C073AB">
        <w:rPr>
          <w:rFonts w:ascii="Times New Roman" w:eastAsia="Yu Mincho" w:hAnsi="Times New Roman" w:cs="Times New Roman"/>
          <w:sz w:val="24"/>
          <w:szCs w:val="24"/>
          <w:lang w:eastAsia="ja-JP"/>
        </w:rPr>
        <w:t>Although APC-GTFS’s results are still larger, b</w:t>
      </w:r>
      <w:r w:rsidR="009F461C">
        <w:rPr>
          <w:rFonts w:ascii="Times New Roman" w:eastAsia="Yu Mincho" w:hAnsi="Times New Roman" w:cs="Times New Roman"/>
          <w:sz w:val="24"/>
          <w:szCs w:val="24"/>
          <w:lang w:eastAsia="ja-JP"/>
        </w:rPr>
        <w:t>oth datasets suggest a similar c</w:t>
      </w:r>
      <w:r w:rsidR="001D6B08">
        <w:rPr>
          <w:rFonts w:ascii="Times New Roman" w:eastAsia="Yu Mincho" w:hAnsi="Times New Roman" w:cs="Times New Roman"/>
          <w:sz w:val="24"/>
          <w:szCs w:val="24"/>
          <w:lang w:eastAsia="ja-JP"/>
        </w:rPr>
        <w:t>hanging pattern</w:t>
      </w:r>
      <w:r w:rsidR="003F7E66">
        <w:rPr>
          <w:rFonts w:ascii="Times New Roman" w:eastAsia="Yu Mincho" w:hAnsi="Times New Roman" w:cs="Times New Roman"/>
          <w:sz w:val="24"/>
          <w:szCs w:val="24"/>
          <w:lang w:eastAsia="ja-JP"/>
        </w:rPr>
        <w:t>.</w:t>
      </w:r>
      <w:r w:rsidR="00350DD2">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July, December</w:t>
      </w:r>
      <w:r w:rsidR="00D14C3D">
        <w:rPr>
          <w:rFonts w:ascii="Times New Roman" w:eastAsia="Yu Mincho" w:hAnsi="Times New Roman" w:cs="Times New Roman"/>
          <w:sz w:val="24"/>
          <w:szCs w:val="24"/>
          <w:lang w:eastAsia="ja-JP"/>
        </w:rPr>
        <w:t>, and January</w:t>
      </w:r>
      <w:r w:rsidR="00491109">
        <w:rPr>
          <w:rFonts w:ascii="Times New Roman" w:eastAsia="Yu Mincho" w:hAnsi="Times New Roman" w:cs="Times New Roman"/>
          <w:sz w:val="24"/>
          <w:szCs w:val="24"/>
          <w:lang w:eastAsia="ja-JP"/>
        </w:rPr>
        <w:t xml:space="preserve"> show an overall low time penalty pattern. This can be due to better overall traffic conditions during summer and </w:t>
      </w:r>
      <w:r w:rsidR="001F369C">
        <w:rPr>
          <w:rFonts w:ascii="Times New Roman" w:eastAsia="Yu Mincho" w:hAnsi="Times New Roman" w:cs="Times New Roman"/>
          <w:sz w:val="24"/>
          <w:szCs w:val="24"/>
          <w:lang w:eastAsia="ja-JP"/>
        </w:rPr>
        <w:t>holiday</w:t>
      </w:r>
      <w:r w:rsidR="00491109">
        <w:rPr>
          <w:rFonts w:ascii="Times New Roman" w:eastAsia="Yu Mincho" w:hAnsi="Times New Roman" w:cs="Times New Roman"/>
          <w:sz w:val="24"/>
          <w:szCs w:val="24"/>
          <w:lang w:eastAsia="ja-JP"/>
        </w:rPr>
        <w:t xml:space="preserve"> </w:t>
      </w:r>
      <w:r w:rsidR="001F369C">
        <w:rPr>
          <w:rFonts w:ascii="Times New Roman" w:eastAsia="Yu Mincho" w:hAnsi="Times New Roman" w:cs="Times New Roman"/>
          <w:sz w:val="24"/>
          <w:szCs w:val="24"/>
          <w:lang w:eastAsia="ja-JP"/>
        </w:rPr>
        <w:t xml:space="preserve">season </w:t>
      </w:r>
      <w:r w:rsidR="00491109">
        <w:rPr>
          <w:rFonts w:ascii="Times New Roman" w:eastAsia="Yu Mincho" w:hAnsi="Times New Roman" w:cs="Times New Roman"/>
          <w:sz w:val="24"/>
          <w:szCs w:val="24"/>
          <w:lang w:eastAsia="ja-JP"/>
        </w:rPr>
        <w:t>vacation. August is the worst month to take a transfer; this may be due to the start of an academic year in a city with a massive university campus near the city center.</w:t>
      </w:r>
      <w:r w:rsidR="009F461C">
        <w:rPr>
          <w:rFonts w:ascii="Times New Roman" w:eastAsia="Yu Mincho" w:hAnsi="Times New Roman" w:cs="Times New Roman"/>
          <w:sz w:val="24"/>
          <w:szCs w:val="24"/>
          <w:lang w:eastAsia="ja-JP"/>
        </w:rPr>
        <w:t xml:space="preserve"> </w:t>
      </w:r>
      <w:commentRangeEnd w:id="657"/>
      <w:r w:rsidR="004251AF">
        <w:rPr>
          <w:rStyle w:val="CommentReference"/>
        </w:rPr>
        <w:commentReference w:id="657"/>
      </w:r>
    </w:p>
    <w:p w14:paraId="42AC4DFE" w14:textId="15AC14DB" w:rsidR="00491109" w:rsidRDefault="003A3293" w:rsidP="00491109">
      <w:pPr>
        <w:keepNext/>
        <w:spacing w:line="240" w:lineRule="auto"/>
        <w:jc w:val="center"/>
      </w:pPr>
      <w:r>
        <w:rPr>
          <w:noProof/>
        </w:rPr>
        <w:drawing>
          <wp:inline distT="0" distB="0" distL="0" distR="0" wp14:anchorId="05A8C119" wp14:editId="6709E0EE">
            <wp:extent cx="5486400" cy="27539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753995"/>
                    </a:xfrm>
                    <a:prstGeom prst="rect">
                      <a:avLst/>
                    </a:prstGeom>
                  </pic:spPr>
                </pic:pic>
              </a:graphicData>
            </a:graphic>
          </wp:inline>
        </w:drawing>
      </w:r>
    </w:p>
    <w:p w14:paraId="6738ECED" w14:textId="469DE4CB" w:rsidR="00491109" w:rsidRDefault="00491109" w:rsidP="00491109">
      <w:pPr>
        <w:spacing w:line="240" w:lineRule="auto"/>
        <w:jc w:val="center"/>
        <w:rPr>
          <w:rFonts w:ascii="Times New Roman" w:eastAsia="Yu Mincho" w:hAnsi="Times New Roman" w:cs="Times New Roman"/>
          <w:sz w:val="24"/>
          <w:szCs w:val="24"/>
          <w:lang w:eastAsia="ja-JP"/>
        </w:rPr>
      </w:pPr>
      <w:bookmarkStart w:id="666" w:name="_Ref19285034"/>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noProof/>
          <w:sz w:val="24"/>
          <w:szCs w:val="24"/>
          <w:lang w:eastAsia="ja-JP"/>
        </w:rPr>
        <w:t>7</w:t>
      </w:r>
      <w:r>
        <w:rPr>
          <w:rFonts w:ascii="Times New Roman" w:eastAsia="Yu Mincho" w:hAnsi="Times New Roman" w:cs="Times New Roman"/>
          <w:sz w:val="24"/>
          <w:szCs w:val="24"/>
          <w:lang w:eastAsia="ja-JP"/>
        </w:rPr>
        <w:fldChar w:fldCharType="end"/>
      </w:r>
      <w:bookmarkEnd w:id="666"/>
      <w:r>
        <w:rPr>
          <w:rFonts w:ascii="Times New Roman" w:eastAsia="Yu Mincho" w:hAnsi="Times New Roman" w:cs="Times New Roman"/>
          <w:sz w:val="24"/>
          <w:szCs w:val="24"/>
          <w:lang w:eastAsia="ja-JP"/>
        </w:rPr>
        <w:t xml:space="preserve"> Overall monthly TR and ATTP trend chart in 2018.</w:t>
      </w:r>
    </w:p>
    <w:p w14:paraId="0DE63045" w14:textId="13E6A9B2" w:rsidR="00491109" w:rsidRDefault="00CC6315"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_Ref19285041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8</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provides the trends by day of the week</w:t>
      </w:r>
      <w:r w:rsidR="003E69FA">
        <w:rPr>
          <w:rFonts w:ascii="Times New Roman" w:eastAsia="Yu Mincho" w:hAnsi="Times New Roman" w:cs="Times New Roman"/>
          <w:sz w:val="24"/>
          <w:szCs w:val="24"/>
          <w:lang w:eastAsia="ja-JP"/>
        </w:rPr>
        <w:t xml:space="preserve"> for both datasets</w:t>
      </w:r>
      <w:r w:rsidR="00491109">
        <w:rPr>
          <w:rFonts w:ascii="Times New Roman" w:eastAsia="Yu Mincho" w:hAnsi="Times New Roman" w:cs="Times New Roman"/>
          <w:sz w:val="24"/>
          <w:szCs w:val="24"/>
          <w:lang w:eastAsia="ja-JP"/>
        </w:rPr>
        <w:t xml:space="preserve">. We can see the overall </w:t>
      </w:r>
      <w:ins w:id="667" w:author="Miller,  Dr. Harvey J." w:date="2019-10-09T16:23:00Z">
        <w:r w:rsidR="00597D16">
          <w:rPr>
            <w:rFonts w:ascii="Times New Roman" w:eastAsia="Yu Mincho" w:hAnsi="Times New Roman" w:cs="Times New Roman"/>
            <w:sz w:val="24"/>
            <w:szCs w:val="24"/>
            <w:lang w:eastAsia="ja-JP"/>
          </w:rPr>
          <w:t xml:space="preserve">TR </w:t>
        </w:r>
      </w:ins>
      <w:del w:id="668" w:author="Miller,  Dr. Harvey J." w:date="2019-10-09T16:23:00Z">
        <w:r w:rsidR="00491109" w:rsidDel="00597D16">
          <w:rPr>
            <w:rFonts w:ascii="Times New Roman" w:eastAsia="Yu Mincho" w:hAnsi="Times New Roman" w:cs="Times New Roman"/>
            <w:sz w:val="24"/>
            <w:szCs w:val="24"/>
            <w:lang w:eastAsia="ja-JP"/>
          </w:rPr>
          <w:delText xml:space="preserve">transfer risk </w:delText>
        </w:r>
      </w:del>
      <w:r w:rsidR="00491109">
        <w:rPr>
          <w:rFonts w:ascii="Times New Roman" w:eastAsia="Yu Mincho" w:hAnsi="Times New Roman" w:cs="Times New Roman"/>
          <w:sz w:val="24"/>
          <w:szCs w:val="24"/>
          <w:lang w:eastAsia="ja-JP"/>
        </w:rPr>
        <w:t xml:space="preserve">and ATTP peak on Friday, and the core of weekdays (Wednesday, Thursday, </w:t>
      </w:r>
      <w:r w:rsidR="005E4C90">
        <w:rPr>
          <w:rFonts w:ascii="Times New Roman" w:eastAsia="Yu Mincho" w:hAnsi="Times New Roman" w:cs="Times New Roman"/>
          <w:sz w:val="24"/>
          <w:szCs w:val="24"/>
          <w:lang w:eastAsia="ja-JP"/>
        </w:rPr>
        <w:t xml:space="preserve">and </w:t>
      </w:r>
      <w:r w:rsidR="00491109">
        <w:rPr>
          <w:rFonts w:ascii="Times New Roman" w:eastAsia="Yu Mincho" w:hAnsi="Times New Roman" w:cs="Times New Roman"/>
          <w:sz w:val="24"/>
          <w:szCs w:val="24"/>
          <w:lang w:eastAsia="ja-JP"/>
        </w:rPr>
        <w:t xml:space="preserve">Friday) maintains higher levels of risk and penalties due to the overall traffic pattern. </w:t>
      </w:r>
      <w:del w:id="669" w:author="Miller,  Dr. Harvey J." w:date="2019-10-09T16:23:00Z">
        <w:r w:rsidR="00491109" w:rsidDel="00597D16">
          <w:rPr>
            <w:rFonts w:ascii="Times New Roman" w:eastAsia="Yu Mincho" w:hAnsi="Times New Roman" w:cs="Times New Roman"/>
            <w:sz w:val="24"/>
            <w:szCs w:val="24"/>
            <w:lang w:eastAsia="ja-JP"/>
          </w:rPr>
          <w:delText xml:space="preserve">Weekends </w:delText>
        </w:r>
      </w:del>
      <w:del w:id="670" w:author="Miller,  Dr. Harvey J." w:date="2019-10-09T16:22:00Z">
        <w:r w:rsidR="00491109" w:rsidDel="00597D16">
          <w:rPr>
            <w:rFonts w:ascii="Times New Roman" w:eastAsia="Yu Mincho" w:hAnsi="Times New Roman" w:cs="Times New Roman"/>
            <w:sz w:val="24"/>
            <w:szCs w:val="24"/>
            <w:lang w:eastAsia="ja-JP"/>
          </w:rPr>
          <w:delText xml:space="preserve">and Monday’s </w:delText>
        </w:r>
      </w:del>
      <w:del w:id="671" w:author="Miller,  Dr. Harvey J." w:date="2019-10-09T16:23:00Z">
        <w:r w:rsidR="00491109" w:rsidDel="00597D16">
          <w:rPr>
            <w:rFonts w:ascii="Times New Roman" w:eastAsia="Yu Mincho" w:hAnsi="Times New Roman" w:cs="Times New Roman"/>
            <w:sz w:val="24"/>
            <w:szCs w:val="24"/>
            <w:lang w:eastAsia="ja-JP"/>
          </w:rPr>
          <w:delText xml:space="preserve">ATTP and </w:delText>
        </w:r>
      </w:del>
      <w:r w:rsidR="00491109">
        <w:rPr>
          <w:rFonts w:ascii="Times New Roman" w:eastAsia="Yu Mincho" w:hAnsi="Times New Roman" w:cs="Times New Roman"/>
          <w:sz w:val="24"/>
          <w:szCs w:val="24"/>
          <w:lang w:eastAsia="ja-JP"/>
        </w:rPr>
        <w:t xml:space="preserve">TR </w:t>
      </w:r>
      <w:ins w:id="672" w:author="Miller,  Dr. Harvey J." w:date="2019-10-09T16:23:00Z">
        <w:r w:rsidR="00597D16">
          <w:rPr>
            <w:rFonts w:ascii="Times New Roman" w:eastAsia="Yu Mincho" w:hAnsi="Times New Roman" w:cs="Times New Roman"/>
            <w:sz w:val="24"/>
            <w:szCs w:val="24"/>
            <w:lang w:eastAsia="ja-JP"/>
          </w:rPr>
          <w:t xml:space="preserve">and ATTP </w:t>
        </w:r>
      </w:ins>
      <w:r w:rsidR="00491109">
        <w:rPr>
          <w:rFonts w:ascii="Times New Roman" w:eastAsia="Yu Mincho" w:hAnsi="Times New Roman" w:cs="Times New Roman"/>
          <w:sz w:val="24"/>
          <w:szCs w:val="24"/>
          <w:lang w:eastAsia="ja-JP"/>
        </w:rPr>
        <w:t>are relatively low</w:t>
      </w:r>
      <w:ins w:id="673" w:author="Miller,  Dr. Harvey J." w:date="2019-10-09T16:23:00Z">
        <w:r w:rsidR="00597D16">
          <w:rPr>
            <w:rFonts w:ascii="Times New Roman" w:eastAsia="Yu Mincho" w:hAnsi="Times New Roman" w:cs="Times New Roman"/>
            <w:sz w:val="24"/>
            <w:szCs w:val="24"/>
            <w:lang w:eastAsia="ja-JP"/>
          </w:rPr>
          <w:t xml:space="preserve"> on weekends, as would be expected due to lower traffic </w:t>
        </w:r>
        <w:r w:rsidR="00597D16">
          <w:rPr>
            <w:rFonts w:ascii="Times New Roman" w:eastAsia="Yu Mincho" w:hAnsi="Times New Roman" w:cs="Times New Roman"/>
            <w:sz w:val="24"/>
            <w:szCs w:val="24"/>
            <w:lang w:eastAsia="ja-JP"/>
          </w:rPr>
          <w:lastRenderedPageBreak/>
          <w:t xml:space="preserve">congestion. TR and ATTP are relatively low on Mondays, </w:t>
        </w:r>
      </w:ins>
      <w:ins w:id="674" w:author="Miller,  Dr. Harvey J." w:date="2019-10-09T16:22:00Z">
        <w:r w:rsidR="00597D16">
          <w:rPr>
            <w:rFonts w:ascii="Times New Roman" w:eastAsia="Yu Mincho" w:hAnsi="Times New Roman" w:cs="Times New Roman"/>
            <w:sz w:val="24"/>
            <w:szCs w:val="24"/>
            <w:lang w:eastAsia="ja-JP"/>
          </w:rPr>
          <w:t xml:space="preserve">possibly </w:t>
        </w:r>
      </w:ins>
      <w:del w:id="675" w:author="Miller,  Dr. Harvey J." w:date="2019-10-09T16:22:00Z">
        <w:r w:rsidR="00491109" w:rsidDel="00597D16">
          <w:rPr>
            <w:rFonts w:ascii="Times New Roman" w:eastAsia="Yu Mincho" w:hAnsi="Times New Roman" w:cs="Times New Roman"/>
            <w:sz w:val="24"/>
            <w:szCs w:val="24"/>
            <w:lang w:eastAsia="ja-JP"/>
          </w:rPr>
          <w:delText xml:space="preserve"> </w:delText>
        </w:r>
      </w:del>
      <w:r w:rsidR="00491109">
        <w:rPr>
          <w:rFonts w:ascii="Times New Roman" w:eastAsia="Yu Mincho" w:hAnsi="Times New Roman" w:cs="Times New Roman"/>
          <w:sz w:val="24"/>
          <w:szCs w:val="24"/>
          <w:lang w:eastAsia="ja-JP"/>
        </w:rPr>
        <w:t>due to flexible working schedule</w:t>
      </w:r>
      <w:ins w:id="676" w:author="Miller,  Dr. Harvey J." w:date="2019-10-09T16:24:00Z">
        <w:r w:rsidR="00597D16">
          <w:rPr>
            <w:rFonts w:ascii="Times New Roman" w:eastAsia="Yu Mincho" w:hAnsi="Times New Roman" w:cs="Times New Roman"/>
            <w:sz w:val="24"/>
            <w:szCs w:val="24"/>
            <w:lang w:eastAsia="ja-JP"/>
          </w:rPr>
          <w:t xml:space="preserve"> and long weekends for some residents, leading to less commuting</w:t>
        </w:r>
      </w:ins>
      <w:del w:id="677" w:author="Miller,  Dr. Harvey J." w:date="2019-10-09T16:24:00Z">
        <w:r w:rsidR="00491109" w:rsidDel="00597D16">
          <w:rPr>
            <w:rFonts w:ascii="Times New Roman" w:eastAsia="Yu Mincho" w:hAnsi="Times New Roman" w:cs="Times New Roman"/>
            <w:sz w:val="24"/>
            <w:szCs w:val="24"/>
            <w:lang w:eastAsia="ja-JP"/>
          </w:rPr>
          <w:delText xml:space="preserve"> and less commuting activities</w:delText>
        </w:r>
      </w:del>
      <w:r w:rsidR="00491109">
        <w:rPr>
          <w:rFonts w:ascii="Times New Roman" w:eastAsia="Yu Mincho" w:hAnsi="Times New Roman" w:cs="Times New Roman"/>
          <w:sz w:val="24"/>
          <w:szCs w:val="24"/>
          <w:lang w:eastAsia="ja-JP"/>
        </w:rPr>
        <w:t>.</w:t>
      </w:r>
      <w:r w:rsidR="00C77847">
        <w:rPr>
          <w:rFonts w:ascii="Times New Roman" w:eastAsia="Yu Mincho" w:hAnsi="Times New Roman" w:cs="Times New Roman"/>
          <w:sz w:val="24"/>
          <w:szCs w:val="24"/>
          <w:lang w:eastAsia="ja-JP"/>
        </w:rPr>
        <w:t xml:space="preserve"> However, for APC-GTFS dataset</w:t>
      </w:r>
      <w:del w:id="678" w:author="Miller,  Dr. Harvey J." w:date="2019-10-09T16:25:00Z">
        <w:r w:rsidR="00C77847" w:rsidDel="00597D16">
          <w:rPr>
            <w:rFonts w:ascii="Times New Roman" w:eastAsia="Yu Mincho" w:hAnsi="Times New Roman" w:cs="Times New Roman"/>
            <w:sz w:val="24"/>
            <w:szCs w:val="24"/>
            <w:lang w:eastAsia="ja-JP"/>
          </w:rPr>
          <w:delText xml:space="preserve"> and ATTP</w:delText>
        </w:r>
      </w:del>
      <w:r w:rsidR="00C77847">
        <w:rPr>
          <w:rFonts w:ascii="Times New Roman" w:eastAsia="Yu Mincho" w:hAnsi="Times New Roman" w:cs="Times New Roman"/>
          <w:sz w:val="24"/>
          <w:szCs w:val="24"/>
          <w:lang w:eastAsia="ja-JP"/>
        </w:rPr>
        <w:t xml:space="preserve">, we </w:t>
      </w:r>
      <w:del w:id="679" w:author="Miller,  Dr. Harvey J." w:date="2019-10-09T16:25:00Z">
        <w:r w:rsidR="00C77847" w:rsidDel="00597D16">
          <w:rPr>
            <w:rFonts w:ascii="Times New Roman" w:eastAsia="Yu Mincho" w:hAnsi="Times New Roman" w:cs="Times New Roman"/>
            <w:sz w:val="24"/>
            <w:szCs w:val="24"/>
            <w:lang w:eastAsia="ja-JP"/>
          </w:rPr>
          <w:delText xml:space="preserve">can </w:delText>
        </w:r>
      </w:del>
      <w:r w:rsidR="00C77847">
        <w:rPr>
          <w:rFonts w:ascii="Times New Roman" w:eastAsia="Yu Mincho" w:hAnsi="Times New Roman" w:cs="Times New Roman"/>
          <w:sz w:val="24"/>
          <w:szCs w:val="24"/>
          <w:lang w:eastAsia="ja-JP"/>
        </w:rPr>
        <w:t xml:space="preserve">observe </w:t>
      </w:r>
      <w:del w:id="680" w:author="Miller,  Dr. Harvey J." w:date="2019-10-09T16:25:00Z">
        <w:r w:rsidR="00C77847" w:rsidDel="00597D16">
          <w:rPr>
            <w:rFonts w:ascii="Times New Roman" w:eastAsia="Yu Mincho" w:hAnsi="Times New Roman" w:cs="Times New Roman"/>
            <w:sz w:val="24"/>
            <w:szCs w:val="24"/>
            <w:lang w:eastAsia="ja-JP"/>
          </w:rPr>
          <w:delText xml:space="preserve">that </w:delText>
        </w:r>
      </w:del>
      <w:ins w:id="681" w:author="Miller,  Dr. Harvey J." w:date="2019-10-09T16:25:00Z">
        <w:r w:rsidR="00597D16">
          <w:rPr>
            <w:rFonts w:ascii="Times New Roman" w:eastAsia="Yu Mincho" w:hAnsi="Times New Roman" w:cs="Times New Roman"/>
            <w:sz w:val="24"/>
            <w:szCs w:val="24"/>
            <w:lang w:eastAsia="ja-JP"/>
          </w:rPr>
          <w:t xml:space="preserve">ATTP on </w:t>
        </w:r>
      </w:ins>
      <w:r w:rsidR="00C77847">
        <w:rPr>
          <w:rFonts w:ascii="Times New Roman" w:eastAsia="Yu Mincho" w:hAnsi="Times New Roman" w:cs="Times New Roman"/>
          <w:sz w:val="24"/>
          <w:szCs w:val="24"/>
          <w:lang w:eastAsia="ja-JP"/>
        </w:rPr>
        <w:t>Sunday</w:t>
      </w:r>
      <w:ins w:id="682" w:author="Miller,  Dr. Harvey J." w:date="2019-10-09T16:25:00Z">
        <w:r w:rsidR="00597D16">
          <w:rPr>
            <w:rFonts w:ascii="Times New Roman" w:eastAsia="Yu Mincho" w:hAnsi="Times New Roman" w:cs="Times New Roman"/>
            <w:sz w:val="24"/>
            <w:szCs w:val="24"/>
            <w:lang w:eastAsia="ja-JP"/>
          </w:rPr>
          <w:t>s</w:t>
        </w:r>
      </w:ins>
      <w:r w:rsidR="00C77847">
        <w:rPr>
          <w:rFonts w:ascii="Times New Roman" w:eastAsia="Yu Mincho" w:hAnsi="Times New Roman" w:cs="Times New Roman"/>
          <w:sz w:val="24"/>
          <w:szCs w:val="24"/>
          <w:lang w:eastAsia="ja-JP"/>
        </w:rPr>
        <w:t xml:space="preserve"> is </w:t>
      </w:r>
      <w:del w:id="683" w:author="Miller,  Dr. Harvey J." w:date="2019-10-09T16:22:00Z">
        <w:r w:rsidR="00C77847" w:rsidDel="00597D16">
          <w:rPr>
            <w:rFonts w:ascii="Times New Roman" w:eastAsia="Yu Mincho" w:hAnsi="Times New Roman" w:cs="Times New Roman"/>
            <w:sz w:val="24"/>
            <w:szCs w:val="24"/>
            <w:lang w:eastAsia="ja-JP"/>
          </w:rPr>
          <w:delText xml:space="preserve">the </w:delText>
        </w:r>
      </w:del>
      <w:r w:rsidR="00C77847">
        <w:rPr>
          <w:rFonts w:ascii="Times New Roman" w:eastAsia="Yu Mincho" w:hAnsi="Times New Roman" w:cs="Times New Roman"/>
          <w:sz w:val="24"/>
          <w:szCs w:val="24"/>
          <w:lang w:eastAsia="ja-JP"/>
        </w:rPr>
        <w:t xml:space="preserve">second </w:t>
      </w:r>
      <w:ins w:id="684" w:author="Miller,  Dr. Harvey J." w:date="2019-10-09T16:25:00Z">
        <w:r w:rsidR="00597D16">
          <w:rPr>
            <w:rFonts w:ascii="Times New Roman" w:eastAsia="Yu Mincho" w:hAnsi="Times New Roman" w:cs="Times New Roman"/>
            <w:sz w:val="24"/>
            <w:szCs w:val="24"/>
            <w:lang w:eastAsia="ja-JP"/>
          </w:rPr>
          <w:t xml:space="preserve">lowest compared </w:t>
        </w:r>
      </w:ins>
      <w:r w:rsidR="00C77847">
        <w:rPr>
          <w:rFonts w:ascii="Times New Roman" w:eastAsia="Yu Mincho" w:hAnsi="Times New Roman" w:cs="Times New Roman"/>
          <w:sz w:val="24"/>
          <w:szCs w:val="24"/>
          <w:lang w:eastAsia="ja-JP"/>
        </w:rPr>
        <w:t xml:space="preserve">to </w:t>
      </w:r>
      <w:del w:id="685" w:author="Miller,  Dr. Harvey J." w:date="2019-10-09T16:25:00Z">
        <w:r w:rsidR="00C77847" w:rsidDel="00597D16">
          <w:rPr>
            <w:rFonts w:ascii="Times New Roman" w:eastAsia="Yu Mincho" w:hAnsi="Times New Roman" w:cs="Times New Roman"/>
            <w:sz w:val="24"/>
            <w:szCs w:val="24"/>
            <w:lang w:eastAsia="ja-JP"/>
          </w:rPr>
          <w:delText xml:space="preserve">the </w:delText>
        </w:r>
      </w:del>
      <w:r w:rsidR="00C77847">
        <w:rPr>
          <w:rFonts w:ascii="Times New Roman" w:eastAsia="Yu Mincho" w:hAnsi="Times New Roman" w:cs="Times New Roman"/>
          <w:sz w:val="24"/>
          <w:szCs w:val="24"/>
          <w:lang w:eastAsia="ja-JP"/>
        </w:rPr>
        <w:t>Friday</w:t>
      </w:r>
      <w:ins w:id="686" w:author="Miller,  Dr. Harvey J." w:date="2019-10-09T16:25:00Z">
        <w:r w:rsidR="00597D16">
          <w:rPr>
            <w:rFonts w:ascii="Times New Roman" w:eastAsia="Yu Mincho" w:hAnsi="Times New Roman" w:cs="Times New Roman"/>
            <w:sz w:val="24"/>
            <w:szCs w:val="24"/>
            <w:lang w:eastAsia="ja-JP"/>
          </w:rPr>
          <w:t>s</w:t>
        </w:r>
      </w:ins>
      <w:r w:rsidR="00C77847">
        <w:rPr>
          <w:rFonts w:ascii="Times New Roman" w:eastAsia="Yu Mincho" w:hAnsi="Times New Roman" w:cs="Times New Roman"/>
          <w:sz w:val="24"/>
          <w:szCs w:val="24"/>
          <w:lang w:eastAsia="ja-JP"/>
        </w:rPr>
        <w:t xml:space="preserve">, which is the lowest for original GTFS dataset.  </w:t>
      </w:r>
    </w:p>
    <w:p w14:paraId="52D67752" w14:textId="0B94B31F" w:rsidR="00491109" w:rsidRDefault="00040504" w:rsidP="00491109">
      <w:pPr>
        <w:keepNext/>
        <w:spacing w:line="240" w:lineRule="auto"/>
        <w:jc w:val="center"/>
      </w:pPr>
      <w:r>
        <w:rPr>
          <w:noProof/>
        </w:rPr>
        <w:drawing>
          <wp:inline distT="0" distB="0" distL="0" distR="0" wp14:anchorId="62A858FE" wp14:editId="23E6ABBD">
            <wp:extent cx="5486400" cy="25647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564765"/>
                    </a:xfrm>
                    <a:prstGeom prst="rect">
                      <a:avLst/>
                    </a:prstGeom>
                  </pic:spPr>
                </pic:pic>
              </a:graphicData>
            </a:graphic>
          </wp:inline>
        </w:drawing>
      </w:r>
    </w:p>
    <w:p w14:paraId="08AC5DBC" w14:textId="16C52DCD" w:rsidR="00491109" w:rsidRDefault="00491109" w:rsidP="00491109">
      <w:pPr>
        <w:spacing w:line="240" w:lineRule="auto"/>
        <w:jc w:val="center"/>
        <w:rPr>
          <w:rFonts w:ascii="Times New Roman" w:eastAsia="Yu Mincho" w:hAnsi="Times New Roman" w:cs="Times New Roman"/>
          <w:sz w:val="24"/>
          <w:szCs w:val="24"/>
          <w:lang w:eastAsia="ja-JP"/>
        </w:rPr>
      </w:pPr>
      <w:bookmarkStart w:id="687" w:name="_Ref19285041"/>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noProof/>
          <w:sz w:val="24"/>
          <w:szCs w:val="24"/>
          <w:lang w:eastAsia="ja-JP"/>
        </w:rPr>
        <w:t>8</w:t>
      </w:r>
      <w:r>
        <w:rPr>
          <w:rFonts w:ascii="Times New Roman" w:eastAsia="Yu Mincho" w:hAnsi="Times New Roman" w:cs="Times New Roman"/>
          <w:sz w:val="24"/>
          <w:szCs w:val="24"/>
          <w:lang w:eastAsia="ja-JP"/>
        </w:rPr>
        <w:fldChar w:fldCharType="end"/>
      </w:r>
      <w:bookmarkEnd w:id="687"/>
      <w:r>
        <w:rPr>
          <w:rFonts w:ascii="Times New Roman" w:eastAsia="Yu Mincho" w:hAnsi="Times New Roman" w:cs="Times New Roman"/>
          <w:sz w:val="24"/>
          <w:szCs w:val="24"/>
          <w:lang w:eastAsia="ja-JP"/>
        </w:rPr>
        <w:t xml:space="preserve"> Overall Weekday TR and ATTP Trend Chart in 2018.</w:t>
      </w:r>
    </w:p>
    <w:commentRangeStart w:id="688"/>
    <w:p w14:paraId="37E914ED" w14:textId="2656163F" w:rsidR="000829EC" w:rsidRDefault="00CC6315"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_Ref19285045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9B5259">
        <w:rPr>
          <w:rFonts w:ascii="Times New Roman" w:eastAsia="Yu Mincho" w:hAnsi="Times New Roman" w:cs="Times New Roman"/>
          <w:sz w:val="24"/>
          <w:szCs w:val="24"/>
          <w:lang w:eastAsia="ja-JP"/>
        </w:rPr>
        <w:t xml:space="preserve">Figure </w:t>
      </w:r>
      <w:r w:rsidR="009B5259">
        <w:rPr>
          <w:rFonts w:ascii="Times New Roman" w:eastAsia="Yu Mincho" w:hAnsi="Times New Roman" w:cs="Times New Roman"/>
          <w:noProof/>
          <w:sz w:val="24"/>
          <w:szCs w:val="24"/>
          <w:lang w:eastAsia="ja-JP"/>
        </w:rPr>
        <w:t>9</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illustrates the hourly trend </w:t>
      </w:r>
      <w:r w:rsidR="00327ACC">
        <w:rPr>
          <w:rFonts w:ascii="Times New Roman" w:eastAsia="Yu Mincho" w:hAnsi="Times New Roman" w:cs="Times New Roman"/>
          <w:sz w:val="24"/>
          <w:szCs w:val="24"/>
          <w:lang w:eastAsia="ja-JP"/>
        </w:rPr>
        <w:t>and</w:t>
      </w:r>
      <w:r w:rsidR="00491109">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_Ref19285053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ins w:id="689" w:author="Liu, Luyu" w:date="2019-10-09T20:07:00Z">
        <w:r w:rsidR="009B5259">
          <w:rPr>
            <w:rFonts w:ascii="Times New Roman" w:eastAsia="Yu Mincho" w:hAnsi="Times New Roman" w:cs="Times New Roman"/>
            <w:sz w:val="24"/>
            <w:szCs w:val="24"/>
            <w:lang w:eastAsia="ja-JP"/>
          </w:rPr>
          <w:t xml:space="preserve">Figure </w:t>
        </w:r>
        <w:r w:rsidR="009B5259">
          <w:rPr>
            <w:rFonts w:ascii="Times New Roman" w:eastAsia="Yu Mincho" w:hAnsi="Times New Roman" w:cs="Times New Roman"/>
            <w:noProof/>
            <w:sz w:val="24"/>
            <w:szCs w:val="24"/>
            <w:lang w:eastAsia="ja-JP"/>
          </w:rPr>
          <w:t>10</w:t>
        </w:r>
      </w:ins>
      <w:del w:id="690" w:author="Liu, Luyu" w:date="2019-10-09T20:07:00Z">
        <w:r w:rsidR="00CE1D23" w:rsidDel="009B5259">
          <w:rPr>
            <w:rFonts w:ascii="Times New Roman" w:eastAsia="Yu Mincho" w:hAnsi="Times New Roman" w:cs="Times New Roman"/>
            <w:sz w:val="24"/>
            <w:szCs w:val="24"/>
            <w:lang w:eastAsia="ja-JP"/>
          </w:rPr>
          <w:delText xml:space="preserve">Figure </w:delText>
        </w:r>
        <w:r w:rsidR="00CE1D23" w:rsidDel="009B5259">
          <w:rPr>
            <w:rFonts w:ascii="Times New Roman" w:eastAsia="Yu Mincho" w:hAnsi="Times New Roman" w:cs="Times New Roman"/>
            <w:noProof/>
            <w:sz w:val="24"/>
            <w:szCs w:val="24"/>
            <w:lang w:eastAsia="ja-JP"/>
          </w:rPr>
          <w:delText>11</w:delText>
        </w:r>
      </w:del>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maps the spatial patterns during time penalty periods when transfer risk and penalties clusters are high: mornings (8:00 – 9:00 and 9:00 – 10:00), afternoon (17:00 – 18:00 and 18:00 – 19:00), and night hours (22:00 – 23:00 and 23:00 – 24:00)</w:t>
      </w:r>
      <w:r w:rsidR="00FB680F">
        <w:rPr>
          <w:rFonts w:ascii="Times New Roman" w:eastAsia="Yu Mincho" w:hAnsi="Times New Roman" w:cs="Times New Roman"/>
          <w:sz w:val="24"/>
          <w:szCs w:val="24"/>
          <w:lang w:eastAsia="ja-JP"/>
        </w:rPr>
        <w:t xml:space="preserve"> for APC-GTFS data</w:t>
      </w:r>
      <w:r w:rsidR="00491109">
        <w:rPr>
          <w:rFonts w:ascii="Times New Roman" w:eastAsia="Yu Mincho" w:hAnsi="Times New Roman" w:cs="Times New Roman"/>
          <w:sz w:val="24"/>
          <w:szCs w:val="24"/>
          <w:lang w:eastAsia="ja-JP"/>
        </w:rPr>
        <w:t xml:space="preserve">. High risk and penalties during the morning and afternoon periods can be explained by overall traffic pattern during these busy hours. However, nighttime with lower traffic also witnesses high transfer risk and high total time penalty. While the risk of missing a transfer does not increase dramatically at night, the consequences (time penalties) are higher due to sparser scheduled services (see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_Ref19285045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9B5259">
        <w:rPr>
          <w:rFonts w:ascii="Times New Roman" w:eastAsia="Yu Mincho" w:hAnsi="Times New Roman" w:cs="Times New Roman"/>
          <w:sz w:val="24"/>
          <w:szCs w:val="24"/>
          <w:lang w:eastAsia="ja-JP"/>
        </w:rPr>
        <w:t xml:space="preserve">Figure </w:t>
      </w:r>
      <w:r w:rsidR="009B5259">
        <w:rPr>
          <w:rFonts w:ascii="Times New Roman" w:eastAsia="Yu Mincho" w:hAnsi="Times New Roman" w:cs="Times New Roman"/>
          <w:noProof/>
          <w:sz w:val="24"/>
          <w:szCs w:val="24"/>
          <w:lang w:eastAsia="ja-JP"/>
        </w:rPr>
        <w:t>9</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_Ref19285053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ins w:id="691" w:author="Liu, Luyu" w:date="2019-10-09T20:07:00Z">
        <w:r w:rsidR="009B5259">
          <w:rPr>
            <w:rFonts w:ascii="Times New Roman" w:eastAsia="Yu Mincho" w:hAnsi="Times New Roman" w:cs="Times New Roman"/>
            <w:sz w:val="24"/>
            <w:szCs w:val="24"/>
            <w:lang w:eastAsia="ja-JP"/>
          </w:rPr>
          <w:t xml:space="preserve">Figure </w:t>
        </w:r>
        <w:r w:rsidR="009B5259">
          <w:rPr>
            <w:rFonts w:ascii="Times New Roman" w:eastAsia="Yu Mincho" w:hAnsi="Times New Roman" w:cs="Times New Roman"/>
            <w:noProof/>
            <w:sz w:val="24"/>
            <w:szCs w:val="24"/>
            <w:lang w:eastAsia="ja-JP"/>
          </w:rPr>
          <w:t>10</w:t>
        </w:r>
      </w:ins>
      <w:del w:id="692" w:author="Liu, Luyu" w:date="2019-10-09T20:07:00Z">
        <w:r w:rsidR="00CE1D23" w:rsidDel="009B5259">
          <w:rPr>
            <w:rFonts w:ascii="Times New Roman" w:eastAsia="Yu Mincho" w:hAnsi="Times New Roman" w:cs="Times New Roman"/>
            <w:sz w:val="24"/>
            <w:szCs w:val="24"/>
            <w:lang w:eastAsia="ja-JP"/>
          </w:rPr>
          <w:delText xml:space="preserve">Figure </w:delText>
        </w:r>
        <w:r w:rsidR="00CE1D23" w:rsidDel="009B5259">
          <w:rPr>
            <w:rFonts w:ascii="Times New Roman" w:eastAsia="Yu Mincho" w:hAnsi="Times New Roman" w:cs="Times New Roman"/>
            <w:noProof/>
            <w:sz w:val="24"/>
            <w:szCs w:val="24"/>
            <w:lang w:eastAsia="ja-JP"/>
          </w:rPr>
          <w:delText>11</w:delText>
        </w:r>
      </w:del>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w:t>
      </w:r>
    </w:p>
    <w:p w14:paraId="1F674CFA" w14:textId="627DF620" w:rsidR="00C6452A" w:rsidDel="009B5259" w:rsidRDefault="000432C2" w:rsidP="00491109">
      <w:pPr>
        <w:spacing w:line="240" w:lineRule="auto"/>
        <w:ind w:firstLine="720"/>
        <w:jc w:val="both"/>
        <w:rPr>
          <w:del w:id="693" w:author="Liu, Luyu" w:date="2019-10-09T20:08:00Z"/>
          <w:rFonts w:ascii="Times New Roman" w:eastAsia="Yu Mincho" w:hAnsi="Times New Roman" w:cs="Times New Roman"/>
          <w:sz w:val="24"/>
          <w:szCs w:val="24"/>
          <w:lang w:eastAsia="ja-JP"/>
        </w:rPr>
      </w:pPr>
      <w:del w:id="694" w:author="Liu, Luyu" w:date="2019-10-09T20:08:00Z">
        <w:r w:rsidDel="009B5259">
          <w:rPr>
            <w:rFonts w:ascii="Times New Roman" w:eastAsia="Yu Mincho" w:hAnsi="Times New Roman" w:cs="Times New Roman"/>
            <w:sz w:val="24"/>
            <w:szCs w:val="24"/>
            <w:lang w:eastAsia="ja-JP"/>
          </w:rPr>
          <w:lastRenderedPageBreak/>
          <w:delText>As f</w:delText>
        </w:r>
        <w:r w:rsidR="000829EC" w:rsidDel="009B5259">
          <w:rPr>
            <w:rFonts w:ascii="Times New Roman" w:eastAsia="Yu Mincho" w:hAnsi="Times New Roman" w:cs="Times New Roman"/>
            <w:sz w:val="24"/>
            <w:szCs w:val="24"/>
            <w:lang w:eastAsia="ja-JP"/>
          </w:rPr>
          <w:delText xml:space="preserve">or the comparison of original GTFS and APC-GTFS, for most hours, APC-GTFS’s ATTP is larger than original GTFS’s; while only on rush hours (morning, afternoon, and night), APC-GTFS’s transfer risk is larger than GTFS’s. </w:delText>
        </w:r>
        <w:r w:rsidR="00C6452A" w:rsidDel="009B5259">
          <w:rPr>
            <w:rFonts w:ascii="Times New Roman" w:eastAsia="Yu Mincho" w:hAnsi="Times New Roman" w:cs="Times New Roman"/>
            <w:sz w:val="24"/>
            <w:szCs w:val="24"/>
            <w:lang w:eastAsia="ja-JP"/>
          </w:rPr>
          <w:fldChar w:fldCharType="begin"/>
        </w:r>
        <w:r w:rsidR="00C6452A" w:rsidRPr="009B5259" w:rsidDel="009B5259">
          <w:rPr>
            <w:rFonts w:ascii="Times New Roman" w:eastAsia="Yu Mincho" w:hAnsi="Times New Roman" w:cs="Times New Roman"/>
            <w:sz w:val="24"/>
            <w:szCs w:val="24"/>
            <w:lang w:eastAsia="ja-JP"/>
            <w:rPrChange w:id="695" w:author="Liu, Luyu" w:date="2019-10-09T20:08:00Z">
              <w:rPr>
                <w:rFonts w:ascii="Times New Roman" w:eastAsia="Yu Mincho" w:hAnsi="Times New Roman" w:cs="Times New Roman"/>
                <w:sz w:val="24"/>
                <w:szCs w:val="24"/>
                <w:lang w:eastAsia="ja-JP"/>
              </w:rPr>
            </w:rPrChange>
          </w:rPr>
          <w:delInstrText xml:space="preserve"> REF _Ref21089387 \h  \* MERGEFORMAT </w:delInstrText>
        </w:r>
        <w:r w:rsidR="00C6452A" w:rsidRPr="009B5259" w:rsidDel="009B5259">
          <w:rPr>
            <w:rFonts w:ascii="Times New Roman" w:eastAsia="Yu Mincho" w:hAnsi="Times New Roman" w:cs="Times New Roman"/>
            <w:sz w:val="24"/>
            <w:szCs w:val="24"/>
            <w:lang w:eastAsia="ja-JP"/>
            <w:rPrChange w:id="696" w:author="Liu, Luyu" w:date="2019-10-09T20:08:00Z">
              <w:rPr>
                <w:rFonts w:ascii="Times New Roman" w:eastAsia="Yu Mincho" w:hAnsi="Times New Roman" w:cs="Times New Roman"/>
                <w:sz w:val="24"/>
                <w:szCs w:val="24"/>
                <w:lang w:eastAsia="ja-JP"/>
              </w:rPr>
            </w:rPrChange>
          </w:rPr>
        </w:r>
      </w:del>
      <w:del w:id="697" w:author="Liu, Luyu" w:date="2019-10-09T20:07:00Z">
        <w:r w:rsidR="00C6452A" w:rsidDel="009B5259">
          <w:rPr>
            <w:rFonts w:ascii="Times New Roman" w:eastAsia="Yu Mincho" w:hAnsi="Times New Roman" w:cs="Times New Roman"/>
            <w:sz w:val="24"/>
            <w:szCs w:val="24"/>
            <w:lang w:eastAsia="ja-JP"/>
          </w:rPr>
          <w:fldChar w:fldCharType="separate"/>
        </w:r>
        <w:r w:rsidR="00EF3679" w:rsidRPr="00B239E0" w:rsidDel="009B5259">
          <w:rPr>
            <w:rFonts w:ascii="Times New Roman" w:eastAsia="Yu Mincho" w:hAnsi="Times New Roman" w:cs="Times New Roman"/>
            <w:sz w:val="24"/>
            <w:szCs w:val="24"/>
            <w:lang w:eastAsia="ja-JP"/>
          </w:rPr>
          <w:delText>Figure 10</w:delText>
        </w:r>
      </w:del>
      <w:del w:id="698" w:author="Liu, Luyu" w:date="2019-10-09T20:08:00Z">
        <w:r w:rsidR="00C6452A" w:rsidDel="009B5259">
          <w:rPr>
            <w:rFonts w:ascii="Times New Roman" w:eastAsia="Yu Mincho" w:hAnsi="Times New Roman" w:cs="Times New Roman"/>
            <w:sz w:val="24"/>
            <w:szCs w:val="24"/>
            <w:lang w:eastAsia="ja-JP"/>
          </w:rPr>
          <w:fldChar w:fldCharType="end"/>
        </w:r>
        <w:r w:rsidR="00C6452A" w:rsidDel="009B5259">
          <w:rPr>
            <w:rFonts w:ascii="Times New Roman" w:eastAsia="Yu Mincho" w:hAnsi="Times New Roman" w:cs="Times New Roman"/>
            <w:sz w:val="24"/>
            <w:szCs w:val="24"/>
            <w:lang w:eastAsia="ja-JP"/>
          </w:rPr>
          <w:delText xml:space="preserve"> visualizes </w:delText>
        </w:r>
        <w:r w:rsidR="00E27A4C" w:rsidDel="009B5259">
          <w:rPr>
            <w:rFonts w:ascii="Times New Roman" w:eastAsia="Yu Mincho" w:hAnsi="Times New Roman" w:cs="Times New Roman"/>
            <w:sz w:val="24"/>
            <w:szCs w:val="24"/>
            <w:lang w:eastAsia="ja-JP"/>
          </w:rPr>
          <w:delText>ATTP and TR’s</w:delText>
        </w:r>
        <w:r w:rsidR="00C6452A" w:rsidDel="009B5259">
          <w:rPr>
            <w:rFonts w:ascii="Times New Roman" w:eastAsia="Yu Mincho" w:hAnsi="Times New Roman" w:cs="Times New Roman"/>
            <w:sz w:val="24"/>
            <w:szCs w:val="24"/>
            <w:lang w:eastAsia="ja-JP"/>
          </w:rPr>
          <w:delText xml:space="preserve"> difference between with APC-GTFS and with original GTFS. </w:delText>
        </w:r>
        <w:r w:rsidR="00E27A4C" w:rsidDel="009B5259">
          <w:rPr>
            <w:rFonts w:ascii="Times New Roman" w:eastAsia="Yu Mincho" w:hAnsi="Times New Roman" w:cs="Times New Roman"/>
            <w:sz w:val="24"/>
            <w:szCs w:val="24"/>
            <w:lang w:eastAsia="ja-JP"/>
          </w:rPr>
          <w:delText xml:space="preserve">A clear pattern is the differences are larger during the rush hours. </w:delText>
        </w:r>
        <w:r w:rsidR="00EF3679" w:rsidDel="009B5259">
          <w:rPr>
            <w:rFonts w:ascii="Times New Roman" w:eastAsia="Yu Mincho" w:hAnsi="Times New Roman" w:cs="Times New Roman"/>
            <w:sz w:val="24"/>
            <w:szCs w:val="24"/>
            <w:lang w:eastAsia="ja-JP"/>
          </w:rPr>
          <w:delText>Although both results share highly identical spatiotemporal pattern, c</w:delText>
        </w:r>
        <w:r w:rsidR="00C6452A" w:rsidDel="009B5259">
          <w:rPr>
            <w:rFonts w:ascii="Times New Roman" w:eastAsia="Yu Mincho" w:hAnsi="Times New Roman" w:cs="Times New Roman"/>
            <w:sz w:val="24"/>
            <w:szCs w:val="24"/>
            <w:lang w:eastAsia="ja-JP"/>
          </w:rPr>
          <w:delText xml:space="preserve">ompared with </w:delText>
        </w:r>
        <w:r w:rsidR="00E27A4C" w:rsidDel="009B5259">
          <w:rPr>
            <w:rFonts w:ascii="Times New Roman" w:eastAsia="Yu Mincho" w:hAnsi="Times New Roman" w:cs="Times New Roman"/>
            <w:sz w:val="24"/>
            <w:szCs w:val="24"/>
            <w:lang w:eastAsia="ja-JP"/>
          </w:rPr>
          <w:delText xml:space="preserve">APC-GTFS, which has higher temporal accuracy, original GTFS’s results </w:delText>
        </w:r>
        <w:r w:rsidR="00EF3679" w:rsidDel="009B5259">
          <w:rPr>
            <w:rFonts w:ascii="Times New Roman" w:eastAsia="Yu Mincho" w:hAnsi="Times New Roman" w:cs="Times New Roman"/>
            <w:sz w:val="24"/>
            <w:szCs w:val="24"/>
            <w:lang w:eastAsia="ja-JP"/>
          </w:rPr>
          <w:delText xml:space="preserve">are </w:delText>
        </w:r>
        <w:r w:rsidR="00E27A4C" w:rsidDel="009B5259">
          <w:rPr>
            <w:rFonts w:ascii="Times New Roman" w:eastAsia="Yu Mincho" w:hAnsi="Times New Roman" w:cs="Times New Roman"/>
            <w:sz w:val="24"/>
            <w:szCs w:val="24"/>
            <w:lang w:eastAsia="ja-JP"/>
          </w:rPr>
          <w:delText>smaller</w:delText>
        </w:r>
        <w:r w:rsidR="00B2329C" w:rsidDel="009B5259">
          <w:rPr>
            <w:rFonts w:ascii="Times New Roman" w:eastAsia="Yu Mincho" w:hAnsi="Times New Roman" w:cs="Times New Roman"/>
            <w:sz w:val="24"/>
            <w:szCs w:val="24"/>
            <w:lang w:eastAsia="ja-JP"/>
          </w:rPr>
          <w:delText xml:space="preserve"> especially </w:delText>
        </w:r>
        <w:r w:rsidR="00252F70" w:rsidDel="009B5259">
          <w:rPr>
            <w:rFonts w:ascii="Times New Roman" w:eastAsia="Yu Mincho" w:hAnsi="Times New Roman" w:cs="Times New Roman"/>
            <w:sz w:val="24"/>
            <w:szCs w:val="24"/>
            <w:lang w:eastAsia="ja-JP"/>
          </w:rPr>
          <w:delText>during</w:delText>
        </w:r>
        <w:r w:rsidR="00B2329C" w:rsidDel="009B5259">
          <w:rPr>
            <w:rFonts w:ascii="Times New Roman" w:eastAsia="Yu Mincho" w:hAnsi="Times New Roman" w:cs="Times New Roman"/>
            <w:sz w:val="24"/>
            <w:szCs w:val="24"/>
            <w:lang w:eastAsia="ja-JP"/>
          </w:rPr>
          <w:delText xml:space="preserve"> rush hours</w:delText>
        </w:r>
        <w:r w:rsidR="00E27A4C" w:rsidDel="009B5259">
          <w:rPr>
            <w:rFonts w:ascii="Times New Roman" w:eastAsia="Yu Mincho" w:hAnsi="Times New Roman" w:cs="Times New Roman"/>
            <w:sz w:val="24"/>
            <w:szCs w:val="24"/>
            <w:lang w:eastAsia="ja-JP"/>
          </w:rPr>
          <w:delText xml:space="preserve">. </w:delText>
        </w:r>
        <w:r w:rsidR="00760E1D" w:rsidDel="009B5259">
          <w:rPr>
            <w:rFonts w:ascii="Times New Roman" w:eastAsia="Yu Mincho" w:hAnsi="Times New Roman" w:cs="Times New Roman"/>
            <w:sz w:val="24"/>
            <w:szCs w:val="24"/>
            <w:lang w:eastAsia="ja-JP"/>
          </w:rPr>
          <w:delText xml:space="preserve">Moreover, the differences will have more impact </w:delText>
        </w:r>
        <w:r w:rsidR="00A93D64" w:rsidDel="009B5259">
          <w:rPr>
            <w:rFonts w:ascii="Times New Roman" w:eastAsia="Yu Mincho" w:hAnsi="Times New Roman" w:cs="Times New Roman"/>
            <w:sz w:val="24"/>
            <w:szCs w:val="24"/>
            <w:lang w:eastAsia="ja-JP"/>
          </w:rPr>
          <w:delText xml:space="preserve">if ridership is included, since rush hours </w:delText>
        </w:r>
        <w:r w:rsidR="00AB3E44" w:rsidDel="009B5259">
          <w:rPr>
            <w:rFonts w:ascii="Times New Roman" w:eastAsia="Yu Mincho" w:hAnsi="Times New Roman" w:cs="Times New Roman"/>
            <w:sz w:val="24"/>
            <w:szCs w:val="24"/>
            <w:lang w:eastAsia="ja-JP"/>
          </w:rPr>
          <w:delText>witness</w:delText>
        </w:r>
        <w:r w:rsidR="00A93D64" w:rsidDel="009B5259">
          <w:rPr>
            <w:rFonts w:ascii="Times New Roman" w:eastAsia="Yu Mincho" w:hAnsi="Times New Roman" w:cs="Times New Roman"/>
            <w:sz w:val="24"/>
            <w:szCs w:val="24"/>
            <w:lang w:eastAsia="ja-JP"/>
          </w:rPr>
          <w:delText xml:space="preserve"> most ridership</w:delText>
        </w:r>
        <w:r w:rsidR="009A5FBF" w:rsidDel="009B5259">
          <w:rPr>
            <w:rFonts w:ascii="Times New Roman" w:eastAsia="Yu Mincho" w:hAnsi="Times New Roman" w:cs="Times New Roman"/>
            <w:sz w:val="24"/>
            <w:szCs w:val="24"/>
            <w:lang w:eastAsia="ja-JP"/>
          </w:rPr>
          <w:delText xml:space="preserve"> in the system</w:delText>
        </w:r>
        <w:r w:rsidR="00A93D64" w:rsidDel="009B5259">
          <w:rPr>
            <w:rFonts w:ascii="Times New Roman" w:eastAsia="Yu Mincho" w:hAnsi="Times New Roman" w:cs="Times New Roman"/>
            <w:sz w:val="24"/>
            <w:szCs w:val="24"/>
            <w:lang w:eastAsia="ja-JP"/>
          </w:rPr>
          <w:delText>.</w:delText>
        </w:r>
        <w:r w:rsidR="00760E1D" w:rsidDel="009B5259">
          <w:rPr>
            <w:rFonts w:ascii="Times New Roman" w:eastAsia="Yu Mincho" w:hAnsi="Times New Roman" w:cs="Times New Roman"/>
            <w:sz w:val="24"/>
            <w:szCs w:val="24"/>
            <w:lang w:eastAsia="ja-JP"/>
          </w:rPr>
          <w:delText xml:space="preserve"> </w:delText>
        </w:r>
        <w:r w:rsidR="00C6452A" w:rsidDel="009B5259">
          <w:rPr>
            <w:rFonts w:ascii="Times New Roman" w:eastAsia="Yu Mincho" w:hAnsi="Times New Roman" w:cs="Times New Roman"/>
            <w:sz w:val="24"/>
            <w:szCs w:val="24"/>
            <w:lang w:eastAsia="ja-JP"/>
          </w:rPr>
          <w:delText>This phenomenon especially demonstrates some risks of using original GTFS as the only data source without any calibration</w:delText>
        </w:r>
      </w:del>
      <w:ins w:id="699" w:author="Miller,  Dr. Harvey J." w:date="2019-10-09T16:28:00Z">
        <w:del w:id="700" w:author="Liu, Luyu" w:date="2019-10-09T20:08:00Z">
          <w:r w:rsidR="00597D16" w:rsidDel="009B5259">
            <w:rPr>
              <w:rFonts w:ascii="Times New Roman" w:eastAsia="Yu Mincho" w:hAnsi="Times New Roman" w:cs="Times New Roman"/>
              <w:sz w:val="24"/>
              <w:szCs w:val="24"/>
              <w:lang w:eastAsia="ja-JP"/>
            </w:rPr>
            <w:delText xml:space="preserve"> using administrative data</w:delText>
          </w:r>
        </w:del>
      </w:ins>
      <w:del w:id="701" w:author="Liu, Luyu" w:date="2019-10-09T20:08:00Z">
        <w:r w:rsidR="00AB3E44" w:rsidRPr="00597D16" w:rsidDel="009B5259">
          <w:rPr>
            <w:rFonts w:ascii="Times New Roman" w:eastAsia="Yu Mincho" w:hAnsi="Times New Roman" w:cs="Times New Roman"/>
            <w:sz w:val="24"/>
            <w:szCs w:val="24"/>
            <w:lang w:eastAsia="ja-JP"/>
          </w:rPr>
          <w:delText xml:space="preserve">, </w:delText>
        </w:r>
        <w:r w:rsidR="00AB3E44" w:rsidRPr="00597D16" w:rsidDel="009B5259">
          <w:rPr>
            <w:rFonts w:ascii="Times New Roman" w:eastAsia="Yu Mincho" w:hAnsi="Times New Roman" w:cs="Times New Roman"/>
            <w:sz w:val="24"/>
            <w:szCs w:val="24"/>
            <w:lang w:eastAsia="ja-JP"/>
            <w:rPrChange w:id="702" w:author="Miller,  Dr. Harvey J." w:date="2019-10-09T16:27:00Z">
              <w:rPr>
                <w:rFonts w:ascii="Times New Roman" w:eastAsia="Yu Mincho" w:hAnsi="Times New Roman" w:cs="Times New Roman"/>
                <w:sz w:val="24"/>
                <w:szCs w:val="24"/>
                <w:highlight w:val="yellow"/>
                <w:lang w:eastAsia="ja-JP"/>
              </w:rPr>
            </w:rPrChange>
          </w:rPr>
          <w:delText>wh</w:delText>
        </w:r>
        <w:r w:rsidR="008B66BC" w:rsidRPr="00597D16" w:rsidDel="009B5259">
          <w:rPr>
            <w:rFonts w:ascii="Times New Roman" w:eastAsia="Yu Mincho" w:hAnsi="Times New Roman" w:cs="Times New Roman"/>
            <w:sz w:val="24"/>
            <w:szCs w:val="24"/>
            <w:lang w:eastAsia="ja-JP"/>
            <w:rPrChange w:id="703" w:author="Miller,  Dr. Harvey J." w:date="2019-10-09T16:27:00Z">
              <w:rPr>
                <w:rFonts w:ascii="Times New Roman" w:eastAsia="Yu Mincho" w:hAnsi="Times New Roman" w:cs="Times New Roman"/>
                <w:sz w:val="24"/>
                <w:szCs w:val="24"/>
                <w:highlight w:val="yellow"/>
                <w:lang w:eastAsia="ja-JP"/>
              </w:rPr>
            </w:rPrChange>
          </w:rPr>
          <w:delText>ich may produce potential bias during the possible decision-making process</w:delText>
        </w:r>
      </w:del>
      <w:ins w:id="704" w:author="Miller,  Dr. Harvey J." w:date="2019-10-09T16:27:00Z">
        <w:del w:id="705" w:author="Liu, Luyu" w:date="2019-10-09T20:08:00Z">
          <w:r w:rsidR="00597D16" w:rsidRPr="00597D16" w:rsidDel="009B5259">
            <w:rPr>
              <w:rFonts w:ascii="Times New Roman" w:eastAsia="Yu Mincho" w:hAnsi="Times New Roman" w:cs="Times New Roman"/>
              <w:sz w:val="24"/>
              <w:szCs w:val="24"/>
              <w:lang w:eastAsia="ja-JP"/>
              <w:rPrChange w:id="706" w:author="Miller,  Dr. Harvey J." w:date="2019-10-09T16:27:00Z">
                <w:rPr>
                  <w:rFonts w:ascii="Times New Roman" w:eastAsia="Yu Mincho" w:hAnsi="Times New Roman" w:cs="Times New Roman"/>
                  <w:sz w:val="24"/>
                  <w:szCs w:val="24"/>
                  <w:highlight w:val="yellow"/>
                  <w:lang w:eastAsia="ja-JP"/>
                </w:rPr>
              </w:rPrChange>
            </w:rPr>
            <w:delText>.</w:delText>
          </w:r>
        </w:del>
      </w:ins>
      <w:del w:id="707" w:author="Liu, Luyu" w:date="2019-10-09T20:08:00Z">
        <w:r w:rsidR="008B66BC" w:rsidRPr="008B66BC" w:rsidDel="009B5259">
          <w:rPr>
            <w:rFonts w:ascii="Times New Roman" w:eastAsia="Yu Mincho" w:hAnsi="Times New Roman" w:cs="Times New Roman"/>
            <w:sz w:val="24"/>
            <w:szCs w:val="24"/>
            <w:highlight w:val="yellow"/>
            <w:lang w:eastAsia="ja-JP"/>
          </w:rPr>
          <w:delText>.</w:delText>
        </w:r>
        <w:r w:rsidR="008B66BC" w:rsidDel="009B5259">
          <w:rPr>
            <w:rFonts w:ascii="Times New Roman" w:eastAsia="Yu Mincho" w:hAnsi="Times New Roman" w:cs="Times New Roman"/>
            <w:sz w:val="24"/>
            <w:szCs w:val="24"/>
            <w:lang w:eastAsia="ja-JP"/>
          </w:rPr>
          <w:delText xml:space="preserve"> </w:delText>
        </w:r>
        <w:commentRangeEnd w:id="688"/>
        <w:r w:rsidR="00597D16" w:rsidDel="009B5259">
          <w:rPr>
            <w:rStyle w:val="CommentReference"/>
          </w:rPr>
          <w:commentReference w:id="688"/>
        </w:r>
      </w:del>
    </w:p>
    <w:p w14:paraId="7AD9BF98" w14:textId="68B10317" w:rsidR="00491109" w:rsidRDefault="00A156CF" w:rsidP="00491109">
      <w:pPr>
        <w:keepNext/>
        <w:spacing w:line="240" w:lineRule="auto"/>
        <w:jc w:val="center"/>
      </w:pPr>
      <w:r>
        <w:rPr>
          <w:noProof/>
        </w:rPr>
        <w:drawing>
          <wp:inline distT="0" distB="0" distL="0" distR="0" wp14:anchorId="69D07F71" wp14:editId="617BE49C">
            <wp:extent cx="5486400" cy="3004820"/>
            <wp:effectExtent l="0" t="0" r="952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3004820"/>
                    </a:xfrm>
                    <a:prstGeom prst="rect">
                      <a:avLst/>
                    </a:prstGeom>
                  </pic:spPr>
                </pic:pic>
              </a:graphicData>
            </a:graphic>
          </wp:inline>
        </w:drawing>
      </w:r>
    </w:p>
    <w:p w14:paraId="0E981A51" w14:textId="1D91B251" w:rsidR="00491109" w:rsidRDefault="00491109" w:rsidP="00491109">
      <w:pPr>
        <w:spacing w:line="240" w:lineRule="auto"/>
        <w:jc w:val="center"/>
        <w:rPr>
          <w:rFonts w:ascii="Times New Roman" w:eastAsia="Yu Mincho" w:hAnsi="Times New Roman" w:cs="Times New Roman"/>
          <w:sz w:val="24"/>
          <w:szCs w:val="24"/>
          <w:lang w:eastAsia="ja-JP"/>
        </w:rPr>
      </w:pPr>
      <w:bookmarkStart w:id="708" w:name="_Ref19285045"/>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noProof/>
          <w:sz w:val="24"/>
          <w:szCs w:val="24"/>
          <w:lang w:eastAsia="ja-JP"/>
        </w:rPr>
        <w:t>9</w:t>
      </w:r>
      <w:r>
        <w:rPr>
          <w:rFonts w:ascii="Times New Roman" w:eastAsia="Yu Mincho" w:hAnsi="Times New Roman" w:cs="Times New Roman"/>
          <w:sz w:val="24"/>
          <w:szCs w:val="24"/>
          <w:lang w:eastAsia="ja-JP"/>
        </w:rPr>
        <w:fldChar w:fldCharType="end"/>
      </w:r>
      <w:bookmarkEnd w:id="708"/>
      <w:r>
        <w:rPr>
          <w:rFonts w:ascii="Times New Roman" w:eastAsia="Yu Mincho" w:hAnsi="Times New Roman" w:cs="Times New Roman"/>
          <w:sz w:val="24"/>
          <w:szCs w:val="24"/>
          <w:lang w:eastAsia="ja-JP"/>
        </w:rPr>
        <w:t xml:space="preserve"> Overall Hourly TR and ATTP Trend Chart.</w:t>
      </w:r>
    </w:p>
    <w:p w14:paraId="790BB41B" w14:textId="70DAC774" w:rsidR="005566A1" w:rsidDel="009B5259" w:rsidRDefault="00A156CF" w:rsidP="005566A1">
      <w:pPr>
        <w:keepNext/>
        <w:spacing w:line="240" w:lineRule="auto"/>
        <w:jc w:val="center"/>
        <w:rPr>
          <w:moveFrom w:id="709" w:author="Liu, Luyu" w:date="2019-10-09T20:07:00Z"/>
        </w:rPr>
      </w:pPr>
      <w:moveFromRangeStart w:id="710" w:author="Liu, Luyu" w:date="2019-10-09T20:07:00Z" w:name="move21544047"/>
      <w:moveFrom w:id="711" w:author="Liu, Luyu" w:date="2019-10-09T20:07:00Z">
        <w:r w:rsidDel="009B5259">
          <w:rPr>
            <w:noProof/>
          </w:rPr>
          <w:drawing>
            <wp:inline distT="0" distB="0" distL="0" distR="0" wp14:anchorId="1E515835" wp14:editId="68FE169A">
              <wp:extent cx="5486400" cy="26955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2695575"/>
                      </a:xfrm>
                      <a:prstGeom prst="rect">
                        <a:avLst/>
                      </a:prstGeom>
                    </pic:spPr>
                  </pic:pic>
                </a:graphicData>
              </a:graphic>
            </wp:inline>
          </w:drawing>
        </w:r>
      </w:moveFrom>
    </w:p>
    <w:p w14:paraId="309B0475" w14:textId="7E55A0E4" w:rsidR="005566A1" w:rsidDel="009B5259" w:rsidRDefault="005566A1" w:rsidP="00C6452A">
      <w:pPr>
        <w:spacing w:line="240" w:lineRule="auto"/>
        <w:jc w:val="center"/>
        <w:rPr>
          <w:moveFrom w:id="712" w:author="Liu, Luyu" w:date="2019-10-09T20:07:00Z"/>
          <w:rFonts w:ascii="Times New Roman" w:eastAsia="Yu Mincho" w:hAnsi="Times New Roman" w:cs="Times New Roman"/>
          <w:sz w:val="24"/>
          <w:szCs w:val="24"/>
          <w:lang w:eastAsia="ja-JP"/>
        </w:rPr>
      </w:pPr>
      <w:bookmarkStart w:id="713" w:name="_Ref21089387"/>
      <w:bookmarkStart w:id="714" w:name="_Ref21089382"/>
      <w:moveFrom w:id="715" w:author="Liu, Luyu" w:date="2019-10-09T20:07:00Z">
        <w:r w:rsidRPr="00C6452A" w:rsidDel="009B5259">
          <w:rPr>
            <w:rFonts w:ascii="Times New Roman" w:eastAsia="Yu Mincho" w:hAnsi="Times New Roman" w:cs="Times New Roman"/>
            <w:sz w:val="24"/>
            <w:szCs w:val="24"/>
            <w:lang w:eastAsia="ja-JP"/>
          </w:rPr>
          <w:t xml:space="preserve">Figure </w:t>
        </w:r>
        <w:r w:rsidRPr="00C6452A" w:rsidDel="009B5259">
          <w:rPr>
            <w:rFonts w:ascii="Times New Roman" w:eastAsia="Yu Mincho" w:hAnsi="Times New Roman" w:cs="Times New Roman"/>
            <w:sz w:val="24"/>
            <w:szCs w:val="24"/>
            <w:lang w:eastAsia="ja-JP"/>
          </w:rPr>
          <w:fldChar w:fldCharType="begin"/>
        </w:r>
        <w:r w:rsidRPr="00C6452A" w:rsidDel="009B5259">
          <w:rPr>
            <w:rFonts w:ascii="Times New Roman" w:eastAsia="Yu Mincho" w:hAnsi="Times New Roman" w:cs="Times New Roman"/>
            <w:sz w:val="24"/>
            <w:szCs w:val="24"/>
            <w:lang w:eastAsia="ja-JP"/>
          </w:rPr>
          <w:instrText xml:space="preserve"> SEQ Figure \* ARABIC </w:instrText>
        </w:r>
        <w:r w:rsidRPr="00C6452A" w:rsidDel="009B5259">
          <w:rPr>
            <w:rFonts w:ascii="Times New Roman" w:eastAsia="Yu Mincho" w:hAnsi="Times New Roman" w:cs="Times New Roman"/>
            <w:sz w:val="24"/>
            <w:szCs w:val="24"/>
            <w:lang w:eastAsia="ja-JP"/>
          </w:rPr>
          <w:fldChar w:fldCharType="separate"/>
        </w:r>
        <w:r w:rsidR="00CE1D23" w:rsidDel="009B5259">
          <w:rPr>
            <w:rFonts w:ascii="Times New Roman" w:eastAsia="Yu Mincho" w:hAnsi="Times New Roman" w:cs="Times New Roman"/>
            <w:noProof/>
            <w:sz w:val="24"/>
            <w:szCs w:val="24"/>
            <w:lang w:eastAsia="ja-JP"/>
          </w:rPr>
          <w:t>10</w:t>
        </w:r>
        <w:r w:rsidRPr="00C6452A" w:rsidDel="009B5259">
          <w:rPr>
            <w:rFonts w:ascii="Times New Roman" w:eastAsia="Yu Mincho" w:hAnsi="Times New Roman" w:cs="Times New Roman"/>
            <w:sz w:val="24"/>
            <w:szCs w:val="24"/>
            <w:lang w:eastAsia="ja-JP"/>
          </w:rPr>
          <w:fldChar w:fldCharType="end"/>
        </w:r>
        <w:bookmarkEnd w:id="713"/>
        <w:r w:rsidRPr="00C6452A" w:rsidDel="009B5259">
          <w:rPr>
            <w:rFonts w:ascii="Times New Roman" w:eastAsia="Yu Mincho" w:hAnsi="Times New Roman" w:cs="Times New Roman"/>
            <w:sz w:val="24"/>
            <w:szCs w:val="24"/>
            <w:lang w:eastAsia="ja-JP"/>
          </w:rPr>
          <w:t xml:space="preserve"> ATTP and TR's difference between</w:t>
        </w:r>
        <w:r w:rsidR="003706EE" w:rsidDel="009B5259">
          <w:rPr>
            <w:rFonts w:ascii="Times New Roman" w:eastAsia="Yu Mincho" w:hAnsi="Times New Roman" w:cs="Times New Roman"/>
            <w:sz w:val="24"/>
            <w:szCs w:val="24"/>
            <w:lang w:eastAsia="ja-JP"/>
          </w:rPr>
          <w:t xml:space="preserve"> </w:t>
        </w:r>
        <w:r w:rsidR="00A320E2" w:rsidDel="009B5259">
          <w:rPr>
            <w:rFonts w:ascii="Times New Roman" w:eastAsia="Yu Mincho" w:hAnsi="Times New Roman" w:cs="Times New Roman"/>
            <w:sz w:val="24"/>
            <w:szCs w:val="24"/>
            <w:lang w:eastAsia="ja-JP"/>
          </w:rPr>
          <w:t>using</w:t>
        </w:r>
        <w:r w:rsidRPr="00C6452A" w:rsidDel="009B5259">
          <w:rPr>
            <w:rFonts w:ascii="Times New Roman" w:eastAsia="Yu Mincho" w:hAnsi="Times New Roman" w:cs="Times New Roman"/>
            <w:sz w:val="24"/>
            <w:szCs w:val="24"/>
            <w:lang w:eastAsia="ja-JP"/>
          </w:rPr>
          <w:t xml:space="preserve"> APC-GTFS and </w:t>
        </w:r>
        <w:r w:rsidR="00A320E2" w:rsidDel="009B5259">
          <w:rPr>
            <w:rFonts w:ascii="Times New Roman" w:eastAsia="Yu Mincho" w:hAnsi="Times New Roman" w:cs="Times New Roman"/>
            <w:sz w:val="24"/>
            <w:szCs w:val="24"/>
            <w:lang w:eastAsia="ja-JP"/>
          </w:rPr>
          <w:t>using</w:t>
        </w:r>
        <w:r w:rsidR="00A320E2" w:rsidRPr="00C6452A" w:rsidDel="009B5259">
          <w:rPr>
            <w:rFonts w:ascii="Times New Roman" w:eastAsia="Yu Mincho" w:hAnsi="Times New Roman" w:cs="Times New Roman"/>
            <w:sz w:val="24"/>
            <w:szCs w:val="24"/>
            <w:lang w:eastAsia="ja-JP"/>
          </w:rPr>
          <w:t xml:space="preserve"> </w:t>
        </w:r>
        <w:r w:rsidRPr="00C6452A" w:rsidDel="009B5259">
          <w:rPr>
            <w:rFonts w:ascii="Times New Roman" w:eastAsia="Yu Mincho" w:hAnsi="Times New Roman" w:cs="Times New Roman"/>
            <w:sz w:val="24"/>
            <w:szCs w:val="24"/>
            <w:lang w:eastAsia="ja-JP"/>
          </w:rPr>
          <w:t>original GTFS.</w:t>
        </w:r>
        <w:bookmarkEnd w:id="714"/>
      </w:moveFrom>
    </w:p>
    <w:moveFromRangeEnd w:id="710"/>
    <w:p w14:paraId="7C363EB5" w14:textId="77777777" w:rsidR="00491109" w:rsidRDefault="00491109" w:rsidP="00491109">
      <w:pPr>
        <w:spacing w:line="240" w:lineRule="auto"/>
        <w:jc w:val="center"/>
        <w:rPr>
          <w:rFonts w:ascii="Times New Roman" w:eastAsia="Yu Mincho" w:hAnsi="Times New Roman" w:cs="Times New Roman"/>
          <w:sz w:val="24"/>
          <w:szCs w:val="24"/>
          <w:lang w:eastAsia="ja-JP"/>
        </w:rPr>
      </w:pPr>
    </w:p>
    <w:p w14:paraId="4810A92E" w14:textId="354AA959" w:rsidR="00491109" w:rsidRDefault="005039FC" w:rsidP="00491109">
      <w:pPr>
        <w:spacing w:line="240" w:lineRule="auto"/>
        <w:jc w:val="center"/>
        <w:rPr>
          <w:rFonts w:ascii="Times New Roman" w:eastAsia="Yu Mincho" w:hAnsi="Times New Roman" w:cs="Times New Roman"/>
          <w:sz w:val="24"/>
          <w:szCs w:val="24"/>
          <w:highlight w:val="yellow"/>
          <w:lang w:eastAsia="ja-JP"/>
        </w:rPr>
      </w:pPr>
      <w:r>
        <w:rPr>
          <w:rFonts w:ascii="Times New Roman" w:eastAsia="Yu Mincho" w:hAnsi="Times New Roman" w:cs="Times New Roman"/>
          <w:noProof/>
          <w:sz w:val="24"/>
          <w:szCs w:val="24"/>
        </w:rPr>
        <w:lastRenderedPageBreak/>
        <w:drawing>
          <wp:inline distT="0" distB="0" distL="0" distR="0" wp14:anchorId="0C4F8F8E" wp14:editId="4C2E0640">
            <wp:extent cx="5486400" cy="7315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ur_patterns.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14:paraId="42371444" w14:textId="15580FD5" w:rsidR="00491109" w:rsidRDefault="00491109" w:rsidP="00491109">
      <w:pPr>
        <w:spacing w:line="240" w:lineRule="auto"/>
        <w:jc w:val="center"/>
        <w:rPr>
          <w:ins w:id="716" w:author="Liu, Luyu" w:date="2019-10-09T20:08:00Z"/>
          <w:rFonts w:ascii="Times New Roman" w:eastAsia="Yu Mincho" w:hAnsi="Times New Roman" w:cs="Times New Roman"/>
          <w:sz w:val="24"/>
          <w:szCs w:val="24"/>
          <w:lang w:eastAsia="ja-JP"/>
        </w:rPr>
      </w:pPr>
      <w:bookmarkStart w:id="717" w:name="_Ref19285053"/>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ins w:id="718" w:author="Liu, Luyu" w:date="2019-10-09T20:07:00Z">
        <w:r w:rsidR="009B5259">
          <w:rPr>
            <w:rFonts w:ascii="Times New Roman" w:eastAsia="Yu Mincho" w:hAnsi="Times New Roman" w:cs="Times New Roman"/>
            <w:noProof/>
            <w:sz w:val="24"/>
            <w:szCs w:val="24"/>
            <w:lang w:eastAsia="ja-JP"/>
          </w:rPr>
          <w:t>10</w:t>
        </w:r>
      </w:ins>
      <w:del w:id="719" w:author="Liu, Luyu" w:date="2019-10-09T20:07:00Z">
        <w:r w:rsidR="009637FE" w:rsidDel="009B5259">
          <w:rPr>
            <w:rFonts w:ascii="Times New Roman" w:eastAsia="Yu Mincho" w:hAnsi="Times New Roman" w:cs="Times New Roman"/>
            <w:noProof/>
            <w:sz w:val="24"/>
            <w:szCs w:val="24"/>
            <w:lang w:eastAsia="ja-JP"/>
          </w:rPr>
          <w:delText>11</w:delText>
        </w:r>
      </w:del>
      <w:r>
        <w:rPr>
          <w:rFonts w:ascii="Times New Roman" w:eastAsia="Yu Mincho" w:hAnsi="Times New Roman" w:cs="Times New Roman"/>
          <w:sz w:val="24"/>
          <w:szCs w:val="24"/>
          <w:lang w:eastAsia="ja-JP"/>
        </w:rPr>
        <w:fldChar w:fldCharType="end"/>
      </w:r>
      <w:bookmarkEnd w:id="717"/>
      <w:r>
        <w:rPr>
          <w:rFonts w:ascii="Times New Roman" w:eastAsia="Yu Mincho" w:hAnsi="Times New Roman" w:cs="Times New Roman"/>
          <w:sz w:val="24"/>
          <w:szCs w:val="24"/>
          <w:lang w:eastAsia="ja-JP"/>
        </w:rPr>
        <w:t xml:space="preserve"> Average Total Time Penalty (ATTP</w:t>
      </w:r>
      <w:r w:rsidR="00280DA7">
        <w:rPr>
          <w:rFonts w:ascii="Times New Roman" w:eastAsia="Yu Mincho" w:hAnsi="Times New Roman" w:cs="Times New Roman"/>
          <w:sz w:val="24"/>
          <w:szCs w:val="24"/>
          <w:lang w:eastAsia="ja-JP"/>
        </w:rPr>
        <w:t>, minutes</w:t>
      </w:r>
      <w:r>
        <w:rPr>
          <w:rFonts w:ascii="Times New Roman" w:eastAsia="Yu Mincho" w:hAnsi="Times New Roman" w:cs="Times New Roman"/>
          <w:sz w:val="24"/>
          <w:szCs w:val="24"/>
          <w:lang w:eastAsia="ja-JP"/>
        </w:rPr>
        <w:t>) Hourly Temporal Pattern during three major high time periods</w:t>
      </w:r>
      <w:r w:rsidR="00907E90">
        <w:rPr>
          <w:rFonts w:ascii="Times New Roman" w:eastAsia="Yu Mincho" w:hAnsi="Times New Roman" w:cs="Times New Roman"/>
          <w:sz w:val="24"/>
          <w:szCs w:val="24"/>
          <w:lang w:eastAsia="ja-JP"/>
        </w:rPr>
        <w:t xml:space="preserve"> with APC-GTFS</w:t>
      </w:r>
      <w:r>
        <w:rPr>
          <w:rFonts w:ascii="Times New Roman" w:eastAsia="Yu Mincho" w:hAnsi="Times New Roman" w:cs="Times New Roman"/>
          <w:sz w:val="24"/>
          <w:szCs w:val="24"/>
          <w:lang w:eastAsia="ja-JP"/>
        </w:rPr>
        <w:t>.</w:t>
      </w:r>
    </w:p>
    <w:p w14:paraId="6E640890" w14:textId="0EA96045" w:rsidR="009B5259" w:rsidRDefault="009B5259" w:rsidP="009B5259">
      <w:pPr>
        <w:spacing w:line="240" w:lineRule="auto"/>
        <w:rPr>
          <w:ins w:id="720" w:author="Liu, Luyu" w:date="2019-10-09T20:08:00Z"/>
          <w:rFonts w:ascii="Times New Roman" w:eastAsia="Yu Mincho" w:hAnsi="Times New Roman" w:cs="Times New Roman"/>
          <w:sz w:val="24"/>
          <w:szCs w:val="24"/>
          <w:lang w:eastAsia="ja-JP"/>
        </w:rPr>
        <w:pPrChange w:id="721" w:author="Liu, Luyu" w:date="2019-10-09T20:08:00Z">
          <w:pPr>
            <w:spacing w:line="240" w:lineRule="auto"/>
            <w:jc w:val="center"/>
          </w:pPr>
        </w:pPrChange>
      </w:pPr>
    </w:p>
    <w:p w14:paraId="400788C2" w14:textId="77777777" w:rsidR="009B5259" w:rsidRDefault="009B5259" w:rsidP="009B5259">
      <w:pPr>
        <w:spacing w:line="240" w:lineRule="auto"/>
        <w:ind w:firstLine="720"/>
        <w:jc w:val="both"/>
        <w:rPr>
          <w:ins w:id="722" w:author="Liu, Luyu" w:date="2019-10-09T20:08:00Z"/>
          <w:rFonts w:ascii="Times New Roman" w:eastAsia="Yu Mincho" w:hAnsi="Times New Roman" w:cs="Times New Roman"/>
          <w:sz w:val="24"/>
          <w:szCs w:val="24"/>
          <w:lang w:eastAsia="ja-JP"/>
        </w:rPr>
      </w:pPr>
      <w:ins w:id="723" w:author="Liu, Luyu" w:date="2019-10-09T20:08:00Z">
        <w:r>
          <w:rPr>
            <w:rFonts w:ascii="Times New Roman" w:eastAsia="Yu Mincho" w:hAnsi="Times New Roman" w:cs="Times New Roman"/>
            <w:sz w:val="24"/>
            <w:szCs w:val="24"/>
            <w:lang w:eastAsia="ja-JP"/>
          </w:rPr>
          <w:lastRenderedPageBreak/>
          <w:t xml:space="preserve">As for the comparison of original GTFS and APC-GTFS, for most hours, APC-GTFS’s ATTP is larger than original GTFS’s; while only on rush hours (morning, afternoon, and night), APC-GTFS’s transfer risk is larger than GTFS’s.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_Ref21544085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Pr="00C6452A">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11</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_Ref21089387 \h  \* MERGEFORMAT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visualizes ATTP and TR’s difference between with APC-GTFS and with original GTFS. A clear pattern is the differences are larger during the rush hours. Although both results share highly identical spatiotemporal pattern, compared with APC-GTFS, which has higher temporal accuracy, original GTFS’s results are smaller especially during rush hours. Moreover, the differences will have more impact if ridership is included, since rush hours witness most ridership in the system. This demonstrates some risks of using original GTFS as the only data source without any calibration using administrative data</w:t>
        </w:r>
        <w:r w:rsidRPr="00EF4652">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 </w:t>
        </w:r>
        <w:r>
          <w:rPr>
            <w:rStyle w:val="CommentReference"/>
          </w:rPr>
          <w:commentReference w:id="724"/>
        </w:r>
      </w:ins>
    </w:p>
    <w:p w14:paraId="12DEF689" w14:textId="77777777" w:rsidR="009B5259" w:rsidRDefault="009B5259" w:rsidP="009B5259">
      <w:pPr>
        <w:spacing w:line="240" w:lineRule="auto"/>
        <w:rPr>
          <w:ins w:id="725" w:author="Liu, Luyu" w:date="2019-10-09T20:07:00Z"/>
          <w:rFonts w:ascii="Times New Roman" w:eastAsia="Yu Mincho" w:hAnsi="Times New Roman" w:cs="Times New Roman"/>
          <w:sz w:val="24"/>
          <w:szCs w:val="24"/>
          <w:lang w:eastAsia="ja-JP"/>
        </w:rPr>
        <w:pPrChange w:id="726" w:author="Liu, Luyu" w:date="2019-10-09T20:08:00Z">
          <w:pPr>
            <w:spacing w:line="240" w:lineRule="auto"/>
            <w:jc w:val="center"/>
          </w:pPr>
        </w:pPrChange>
      </w:pPr>
    </w:p>
    <w:p w14:paraId="1C6F7EF1" w14:textId="77777777" w:rsidR="009B5259" w:rsidRDefault="009B5259" w:rsidP="009B5259">
      <w:pPr>
        <w:keepNext/>
        <w:spacing w:line="240" w:lineRule="auto"/>
        <w:jc w:val="center"/>
        <w:rPr>
          <w:moveTo w:id="727" w:author="Liu, Luyu" w:date="2019-10-09T20:07:00Z"/>
        </w:rPr>
      </w:pPr>
      <w:moveToRangeStart w:id="728" w:author="Liu, Luyu" w:date="2019-10-09T20:07:00Z" w:name="move21544047"/>
      <w:moveTo w:id="729" w:author="Liu, Luyu" w:date="2019-10-09T20:07:00Z">
        <w:r>
          <w:rPr>
            <w:noProof/>
          </w:rPr>
          <w:drawing>
            <wp:inline distT="0" distB="0" distL="0" distR="0" wp14:anchorId="6211C5AF" wp14:editId="5ED9C1EF">
              <wp:extent cx="5486400" cy="26955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2695575"/>
                      </a:xfrm>
                      <a:prstGeom prst="rect">
                        <a:avLst/>
                      </a:prstGeom>
                    </pic:spPr>
                  </pic:pic>
                </a:graphicData>
              </a:graphic>
            </wp:inline>
          </w:drawing>
        </w:r>
      </w:moveTo>
    </w:p>
    <w:p w14:paraId="7C65A256" w14:textId="0B18D50C" w:rsidR="009B5259" w:rsidRDefault="009B5259" w:rsidP="009B5259">
      <w:pPr>
        <w:spacing w:line="240" w:lineRule="auto"/>
        <w:jc w:val="center"/>
        <w:rPr>
          <w:moveTo w:id="730" w:author="Liu, Luyu" w:date="2019-10-09T20:07:00Z"/>
          <w:rFonts w:ascii="Times New Roman" w:eastAsia="Yu Mincho" w:hAnsi="Times New Roman" w:cs="Times New Roman"/>
          <w:sz w:val="24"/>
          <w:szCs w:val="24"/>
          <w:lang w:eastAsia="ja-JP"/>
        </w:rPr>
      </w:pPr>
      <w:bookmarkStart w:id="731" w:name="_Ref21544085"/>
      <w:moveTo w:id="732" w:author="Liu, Luyu" w:date="2019-10-09T20:07:00Z">
        <w:r w:rsidRPr="00C6452A">
          <w:rPr>
            <w:rFonts w:ascii="Times New Roman" w:eastAsia="Yu Mincho" w:hAnsi="Times New Roman" w:cs="Times New Roman"/>
            <w:sz w:val="24"/>
            <w:szCs w:val="24"/>
            <w:lang w:eastAsia="ja-JP"/>
          </w:rPr>
          <w:t xml:space="preserve">Figure </w:t>
        </w:r>
        <w:r w:rsidRPr="00C6452A">
          <w:rPr>
            <w:rFonts w:ascii="Times New Roman" w:eastAsia="Yu Mincho" w:hAnsi="Times New Roman" w:cs="Times New Roman"/>
            <w:sz w:val="24"/>
            <w:szCs w:val="24"/>
            <w:lang w:eastAsia="ja-JP"/>
          </w:rPr>
          <w:fldChar w:fldCharType="begin"/>
        </w:r>
        <w:r w:rsidRPr="00C6452A">
          <w:rPr>
            <w:rFonts w:ascii="Times New Roman" w:eastAsia="Yu Mincho" w:hAnsi="Times New Roman" w:cs="Times New Roman"/>
            <w:sz w:val="24"/>
            <w:szCs w:val="24"/>
            <w:lang w:eastAsia="ja-JP"/>
          </w:rPr>
          <w:instrText xml:space="preserve"> SEQ Figure \* ARABIC </w:instrText>
        </w:r>
        <w:r w:rsidRPr="00C6452A">
          <w:rPr>
            <w:rFonts w:ascii="Times New Roman" w:eastAsia="Yu Mincho" w:hAnsi="Times New Roman" w:cs="Times New Roman"/>
            <w:sz w:val="24"/>
            <w:szCs w:val="24"/>
            <w:lang w:eastAsia="ja-JP"/>
          </w:rPr>
          <w:fldChar w:fldCharType="separate"/>
        </w:r>
      </w:moveTo>
      <w:ins w:id="733" w:author="Liu, Luyu" w:date="2019-10-09T20:07:00Z">
        <w:r>
          <w:rPr>
            <w:rFonts w:ascii="Times New Roman" w:eastAsia="Yu Mincho" w:hAnsi="Times New Roman" w:cs="Times New Roman"/>
            <w:noProof/>
            <w:sz w:val="24"/>
            <w:szCs w:val="24"/>
            <w:lang w:eastAsia="ja-JP"/>
          </w:rPr>
          <w:t>11</w:t>
        </w:r>
      </w:ins>
      <w:moveTo w:id="734" w:author="Liu, Luyu" w:date="2019-10-09T20:07:00Z">
        <w:del w:id="735" w:author="Liu, Luyu" w:date="2019-10-09T20:07:00Z">
          <w:r w:rsidDel="009B5259">
            <w:rPr>
              <w:rFonts w:ascii="Times New Roman" w:eastAsia="Yu Mincho" w:hAnsi="Times New Roman" w:cs="Times New Roman"/>
              <w:noProof/>
              <w:sz w:val="24"/>
              <w:szCs w:val="24"/>
              <w:lang w:eastAsia="ja-JP"/>
            </w:rPr>
            <w:delText>10</w:delText>
          </w:r>
        </w:del>
        <w:r w:rsidRPr="00C6452A">
          <w:rPr>
            <w:rFonts w:ascii="Times New Roman" w:eastAsia="Yu Mincho" w:hAnsi="Times New Roman" w:cs="Times New Roman"/>
            <w:sz w:val="24"/>
            <w:szCs w:val="24"/>
            <w:lang w:eastAsia="ja-JP"/>
          </w:rPr>
          <w:fldChar w:fldCharType="end"/>
        </w:r>
        <w:bookmarkEnd w:id="731"/>
        <w:r w:rsidRPr="00C6452A">
          <w:rPr>
            <w:rFonts w:ascii="Times New Roman" w:eastAsia="Yu Mincho" w:hAnsi="Times New Roman" w:cs="Times New Roman"/>
            <w:sz w:val="24"/>
            <w:szCs w:val="24"/>
            <w:lang w:eastAsia="ja-JP"/>
          </w:rPr>
          <w:t xml:space="preserve"> ATTP and TR's difference between</w:t>
        </w:r>
        <w:r>
          <w:rPr>
            <w:rFonts w:ascii="Times New Roman" w:eastAsia="Yu Mincho" w:hAnsi="Times New Roman" w:cs="Times New Roman"/>
            <w:sz w:val="24"/>
            <w:szCs w:val="24"/>
            <w:lang w:eastAsia="ja-JP"/>
          </w:rPr>
          <w:t xml:space="preserve"> using</w:t>
        </w:r>
        <w:r w:rsidRPr="00C6452A">
          <w:rPr>
            <w:rFonts w:ascii="Times New Roman" w:eastAsia="Yu Mincho" w:hAnsi="Times New Roman" w:cs="Times New Roman"/>
            <w:sz w:val="24"/>
            <w:szCs w:val="24"/>
            <w:lang w:eastAsia="ja-JP"/>
          </w:rPr>
          <w:t xml:space="preserve"> APC-GTFS and </w:t>
        </w:r>
        <w:r>
          <w:rPr>
            <w:rFonts w:ascii="Times New Roman" w:eastAsia="Yu Mincho" w:hAnsi="Times New Roman" w:cs="Times New Roman"/>
            <w:sz w:val="24"/>
            <w:szCs w:val="24"/>
            <w:lang w:eastAsia="ja-JP"/>
          </w:rPr>
          <w:t>using</w:t>
        </w:r>
        <w:r w:rsidRPr="00C6452A">
          <w:rPr>
            <w:rFonts w:ascii="Times New Roman" w:eastAsia="Yu Mincho" w:hAnsi="Times New Roman" w:cs="Times New Roman"/>
            <w:sz w:val="24"/>
            <w:szCs w:val="24"/>
            <w:lang w:eastAsia="ja-JP"/>
          </w:rPr>
          <w:t xml:space="preserve"> original GTFS.</w:t>
        </w:r>
      </w:moveTo>
    </w:p>
    <w:moveToRangeEnd w:id="728"/>
    <w:p w14:paraId="688048A3" w14:textId="77777777" w:rsidR="009B5259" w:rsidRDefault="009B5259" w:rsidP="00491109">
      <w:pPr>
        <w:spacing w:line="240" w:lineRule="auto"/>
        <w:jc w:val="center"/>
        <w:rPr>
          <w:rFonts w:ascii="Times New Roman" w:hAnsi="Times New Roman" w:cs="Times New Roman"/>
          <w:sz w:val="24"/>
          <w:szCs w:val="24"/>
        </w:rPr>
      </w:pPr>
    </w:p>
    <w:p w14:paraId="64EF82F6" w14:textId="7C16EC8F" w:rsidR="00B169B7" w:rsidRDefault="002C4120" w:rsidP="00B169B7">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Besides regular temporal patterns, we chose certain days with special events to see </w:t>
      </w:r>
      <w:proofErr w:type="gramStart"/>
      <w:r>
        <w:rPr>
          <w:rFonts w:ascii="Times New Roman" w:eastAsia="Yu Mincho" w:hAnsi="Times New Roman" w:cs="Times New Roman"/>
          <w:sz w:val="24"/>
          <w:szCs w:val="24"/>
          <w:lang w:eastAsia="ja-JP"/>
        </w:rPr>
        <w:t>their</w:t>
      </w:r>
      <w:proofErr w:type="gramEnd"/>
      <w:r>
        <w:rPr>
          <w:rFonts w:ascii="Times New Roman" w:eastAsia="Yu Mincho" w:hAnsi="Times New Roman" w:cs="Times New Roman"/>
          <w:sz w:val="24"/>
          <w:szCs w:val="24"/>
          <w:lang w:eastAsia="ja-JP"/>
        </w:rPr>
        <w:t xml:space="preserve"> impact on the transfer real-time performance. Weather, especially extreme weather during winter, is a major factor for </w:t>
      </w:r>
      <w:ins w:id="736" w:author="Miller,  Dr. Harvey J." w:date="2019-10-09T16:28:00Z">
        <w:r w:rsidR="00597D16">
          <w:rPr>
            <w:rFonts w:ascii="Times New Roman" w:eastAsia="Yu Mincho" w:hAnsi="Times New Roman" w:cs="Times New Roman"/>
            <w:sz w:val="24"/>
            <w:szCs w:val="24"/>
            <w:lang w:eastAsia="ja-JP"/>
          </w:rPr>
          <w:t>public transit</w:t>
        </w:r>
      </w:ins>
      <w:del w:id="737" w:author="Miller,  Dr. Harvey J." w:date="2019-10-09T16:28:00Z">
        <w:r w:rsidDel="00597D16">
          <w:rPr>
            <w:rFonts w:ascii="Times New Roman" w:eastAsia="Yu Mincho" w:hAnsi="Times New Roman" w:cs="Times New Roman"/>
            <w:sz w:val="24"/>
            <w:szCs w:val="24"/>
            <w:lang w:eastAsia="ja-JP"/>
          </w:rPr>
          <w:delText>PT</w:delText>
        </w:r>
      </w:del>
      <w:r>
        <w:rPr>
          <w:rFonts w:ascii="Times New Roman" w:eastAsia="Yu Mincho" w:hAnsi="Times New Roman" w:cs="Times New Roman"/>
          <w:sz w:val="24"/>
          <w:szCs w:val="24"/>
          <w:lang w:eastAsia="ja-JP"/>
        </w:rPr>
        <w:t xml:space="preserve"> delays. Special events (such as football games near the Ohio State University in Columbus) can also impact local traffic and public transit. We select</w:t>
      </w:r>
      <w:r w:rsidR="00A70BE7">
        <w:rPr>
          <w:rFonts w:ascii="Times New Roman" w:eastAsia="Yu Mincho" w:hAnsi="Times New Roman" w:cs="Times New Roman"/>
          <w:sz w:val="24"/>
          <w:szCs w:val="24"/>
          <w:lang w:eastAsia="ja-JP"/>
        </w:rPr>
        <w:t>ed</w:t>
      </w:r>
      <w:r>
        <w:rPr>
          <w:rFonts w:ascii="Times New Roman" w:eastAsia="Yu Mincho" w:hAnsi="Times New Roman" w:cs="Times New Roman"/>
          <w:sz w:val="24"/>
          <w:szCs w:val="24"/>
          <w:lang w:eastAsia="ja-JP"/>
        </w:rPr>
        <w:t xml:space="preserve"> several representative days to measure the TR and ATTP differences due to these events. W</w:t>
      </w:r>
      <w:r w:rsidR="00491109">
        <w:rPr>
          <w:rFonts w:ascii="Times New Roman" w:eastAsia="Yu Mincho" w:hAnsi="Times New Roman" w:cs="Times New Roman"/>
          <w:sz w:val="24"/>
          <w:szCs w:val="24"/>
          <w:lang w:eastAsia="ja-JP"/>
        </w:rPr>
        <w:t xml:space="preserve">e analyzed all days with more than 1.78 centimeters precipitation per day and all days with football games. During days with heavy precipitation, </w:t>
      </w:r>
      <w:r w:rsidR="00122804">
        <w:rPr>
          <w:rFonts w:ascii="Times New Roman" w:eastAsia="Yu Mincho" w:hAnsi="Times New Roman" w:cs="Times New Roman"/>
          <w:sz w:val="24"/>
          <w:szCs w:val="24"/>
          <w:lang w:eastAsia="ja-JP"/>
        </w:rPr>
        <w:t>TR</w:t>
      </w:r>
      <w:r w:rsidR="00491109">
        <w:rPr>
          <w:rFonts w:ascii="Times New Roman" w:eastAsia="Yu Mincho" w:hAnsi="Times New Roman" w:cs="Times New Roman"/>
          <w:sz w:val="24"/>
          <w:szCs w:val="24"/>
          <w:lang w:eastAsia="ja-JP"/>
        </w:rPr>
        <w:t xml:space="preserve"> increases to 7.47% and </w:t>
      </w:r>
      <w:r w:rsidR="00122804">
        <w:rPr>
          <w:rFonts w:ascii="Times New Roman" w:eastAsia="Yu Mincho" w:hAnsi="Times New Roman" w:cs="Times New Roman"/>
          <w:sz w:val="24"/>
          <w:szCs w:val="24"/>
          <w:lang w:eastAsia="ja-JP"/>
        </w:rPr>
        <w:t>ATTP</w:t>
      </w:r>
      <w:r w:rsidR="00491109">
        <w:rPr>
          <w:rFonts w:ascii="Times New Roman" w:eastAsia="Yu Mincho" w:hAnsi="Times New Roman" w:cs="Times New Roman"/>
          <w:sz w:val="24"/>
          <w:szCs w:val="24"/>
          <w:lang w:eastAsia="ja-JP"/>
        </w:rPr>
        <w:t xml:space="preserve"> increases to 3.92 minutes</w:t>
      </w:r>
      <w:r w:rsidR="00A65C22">
        <w:rPr>
          <w:rFonts w:ascii="Times New Roman" w:eastAsia="Yu Mincho" w:hAnsi="Times New Roman" w:cs="Times New Roman"/>
          <w:sz w:val="24"/>
          <w:szCs w:val="24"/>
          <w:lang w:eastAsia="ja-JP"/>
        </w:rPr>
        <w:t xml:space="preserve"> </w:t>
      </w:r>
      <w:ins w:id="738" w:author="Miller,  Dr. Harvey J." w:date="2019-10-09T16:28:00Z">
        <w:r w:rsidR="00597D16">
          <w:rPr>
            <w:rFonts w:ascii="Times New Roman" w:eastAsia="Yu Mincho" w:hAnsi="Times New Roman" w:cs="Times New Roman"/>
            <w:sz w:val="24"/>
            <w:szCs w:val="24"/>
            <w:lang w:eastAsia="ja-JP"/>
          </w:rPr>
          <w:t xml:space="preserve">based on the </w:t>
        </w:r>
      </w:ins>
      <w:del w:id="739" w:author="Miller,  Dr. Harvey J." w:date="2019-10-09T16:28:00Z">
        <w:r w:rsidR="00A65C22" w:rsidDel="00597D16">
          <w:rPr>
            <w:rFonts w:ascii="Times New Roman" w:eastAsia="Yu Mincho" w:hAnsi="Times New Roman" w:cs="Times New Roman"/>
            <w:sz w:val="24"/>
            <w:szCs w:val="24"/>
            <w:lang w:eastAsia="ja-JP"/>
          </w:rPr>
          <w:delText xml:space="preserve">with </w:delText>
        </w:r>
      </w:del>
      <w:r w:rsidR="00A65C22">
        <w:rPr>
          <w:rFonts w:ascii="Times New Roman" w:eastAsia="Yu Mincho" w:hAnsi="Times New Roman" w:cs="Times New Roman"/>
          <w:sz w:val="24"/>
          <w:szCs w:val="24"/>
          <w:lang w:eastAsia="ja-JP"/>
        </w:rPr>
        <w:t>original GTFS</w:t>
      </w:r>
      <w:r w:rsidR="009D2E59">
        <w:rPr>
          <w:rFonts w:ascii="Times New Roman" w:eastAsia="Yu Mincho" w:hAnsi="Times New Roman" w:cs="Times New Roman"/>
          <w:sz w:val="24"/>
          <w:szCs w:val="24"/>
          <w:lang w:eastAsia="ja-JP"/>
        </w:rPr>
        <w:t xml:space="preserve"> data</w:t>
      </w:r>
      <w:r w:rsidR="00A65C22">
        <w:rPr>
          <w:rFonts w:ascii="Times New Roman" w:eastAsia="Yu Mincho" w:hAnsi="Times New Roman" w:cs="Times New Roman"/>
          <w:sz w:val="24"/>
          <w:szCs w:val="24"/>
          <w:lang w:eastAsia="ja-JP"/>
        </w:rPr>
        <w:t xml:space="preserve">; while </w:t>
      </w:r>
      <w:r w:rsidR="00122804">
        <w:rPr>
          <w:rFonts w:ascii="Times New Roman" w:eastAsia="Yu Mincho" w:hAnsi="Times New Roman" w:cs="Times New Roman"/>
          <w:sz w:val="24"/>
          <w:szCs w:val="24"/>
          <w:lang w:eastAsia="ja-JP"/>
        </w:rPr>
        <w:t>TR</w:t>
      </w:r>
      <w:r w:rsidR="00A65C22">
        <w:rPr>
          <w:rFonts w:ascii="Times New Roman" w:eastAsia="Yu Mincho" w:hAnsi="Times New Roman" w:cs="Times New Roman"/>
          <w:sz w:val="24"/>
          <w:szCs w:val="24"/>
          <w:lang w:eastAsia="ja-JP"/>
        </w:rPr>
        <w:t xml:space="preserve"> increases to 9.89% and </w:t>
      </w:r>
      <w:r w:rsidR="00122804">
        <w:rPr>
          <w:rFonts w:ascii="Times New Roman" w:eastAsia="Yu Mincho" w:hAnsi="Times New Roman" w:cs="Times New Roman"/>
          <w:sz w:val="24"/>
          <w:szCs w:val="24"/>
          <w:lang w:eastAsia="ja-JP"/>
        </w:rPr>
        <w:t>ATTP</w:t>
      </w:r>
      <w:r w:rsidR="00A65C22">
        <w:rPr>
          <w:rFonts w:ascii="Times New Roman" w:eastAsia="Yu Mincho" w:hAnsi="Times New Roman" w:cs="Times New Roman"/>
          <w:sz w:val="24"/>
          <w:szCs w:val="24"/>
          <w:lang w:eastAsia="ja-JP"/>
        </w:rPr>
        <w:t xml:space="preserve"> increases to 5.14 minutes </w:t>
      </w:r>
      <w:ins w:id="740" w:author="Miller,  Dr. Harvey J." w:date="2019-10-09T16:29:00Z">
        <w:r w:rsidR="00597D16">
          <w:rPr>
            <w:rFonts w:ascii="Times New Roman" w:eastAsia="Yu Mincho" w:hAnsi="Times New Roman" w:cs="Times New Roman"/>
            <w:sz w:val="24"/>
            <w:szCs w:val="24"/>
            <w:lang w:eastAsia="ja-JP"/>
          </w:rPr>
          <w:t>based on the merged</w:t>
        </w:r>
      </w:ins>
      <w:del w:id="741" w:author="Miller,  Dr. Harvey J." w:date="2019-10-09T16:29:00Z">
        <w:r w:rsidR="00A65C22" w:rsidDel="00597D16">
          <w:rPr>
            <w:rFonts w:ascii="Times New Roman" w:eastAsia="Yu Mincho" w:hAnsi="Times New Roman" w:cs="Times New Roman"/>
            <w:sz w:val="24"/>
            <w:szCs w:val="24"/>
            <w:lang w:eastAsia="ja-JP"/>
          </w:rPr>
          <w:delText>with</w:delText>
        </w:r>
      </w:del>
      <w:r w:rsidR="00A65C22">
        <w:rPr>
          <w:rFonts w:ascii="Times New Roman" w:eastAsia="Yu Mincho" w:hAnsi="Times New Roman" w:cs="Times New Roman"/>
          <w:sz w:val="24"/>
          <w:szCs w:val="24"/>
          <w:lang w:eastAsia="ja-JP"/>
        </w:rPr>
        <w:t xml:space="preserve"> APC-GTFS</w:t>
      </w:r>
      <w:r w:rsidR="00212DF1">
        <w:rPr>
          <w:rFonts w:ascii="Times New Roman" w:eastAsia="Yu Mincho" w:hAnsi="Times New Roman" w:cs="Times New Roman"/>
          <w:sz w:val="24"/>
          <w:szCs w:val="24"/>
          <w:lang w:eastAsia="ja-JP"/>
        </w:rPr>
        <w:t xml:space="preserve"> data</w:t>
      </w:r>
      <w:r w:rsidR="00491109">
        <w:rPr>
          <w:rFonts w:ascii="Times New Roman" w:eastAsia="Yu Mincho" w:hAnsi="Times New Roman" w:cs="Times New Roman"/>
          <w:sz w:val="24"/>
          <w:szCs w:val="24"/>
          <w:lang w:eastAsia="ja-JP"/>
        </w:rPr>
        <w:t xml:space="preserve">. During the football game days, </w:t>
      </w:r>
      <w:r w:rsidR="00122804">
        <w:rPr>
          <w:rFonts w:ascii="Times New Roman" w:eastAsia="Yu Mincho" w:hAnsi="Times New Roman" w:cs="Times New Roman"/>
          <w:sz w:val="24"/>
          <w:szCs w:val="24"/>
          <w:lang w:eastAsia="ja-JP"/>
        </w:rPr>
        <w:t>TR</w:t>
      </w:r>
      <w:r w:rsidR="00491109">
        <w:rPr>
          <w:rFonts w:ascii="Times New Roman" w:eastAsia="Yu Mincho" w:hAnsi="Times New Roman" w:cs="Times New Roman"/>
          <w:sz w:val="24"/>
          <w:szCs w:val="24"/>
          <w:lang w:eastAsia="ja-JP"/>
        </w:rPr>
        <w:t xml:space="preserve"> increases to 8.66% and </w:t>
      </w:r>
      <w:r w:rsidR="00122804">
        <w:rPr>
          <w:rFonts w:ascii="Times New Roman" w:eastAsia="Yu Mincho" w:hAnsi="Times New Roman" w:cs="Times New Roman"/>
          <w:sz w:val="24"/>
          <w:szCs w:val="24"/>
          <w:lang w:eastAsia="ja-JP"/>
        </w:rPr>
        <w:t>ATTP</w:t>
      </w:r>
      <w:r w:rsidR="00491109">
        <w:rPr>
          <w:rFonts w:ascii="Times New Roman" w:eastAsia="Yu Mincho" w:hAnsi="Times New Roman" w:cs="Times New Roman"/>
          <w:sz w:val="24"/>
          <w:szCs w:val="24"/>
          <w:lang w:eastAsia="ja-JP"/>
        </w:rPr>
        <w:t xml:space="preserve"> increases to 4.36 minutes</w:t>
      </w:r>
      <w:r w:rsidR="00A65C22">
        <w:rPr>
          <w:rFonts w:ascii="Times New Roman" w:eastAsia="Yu Mincho" w:hAnsi="Times New Roman" w:cs="Times New Roman"/>
          <w:sz w:val="24"/>
          <w:szCs w:val="24"/>
          <w:lang w:eastAsia="ja-JP"/>
        </w:rPr>
        <w:t xml:space="preserve"> </w:t>
      </w:r>
      <w:ins w:id="742" w:author="Miller,  Dr. Harvey J." w:date="2019-10-09T16:29:00Z">
        <w:r w:rsidR="00597D16">
          <w:rPr>
            <w:rFonts w:ascii="Times New Roman" w:eastAsia="Yu Mincho" w:hAnsi="Times New Roman" w:cs="Times New Roman"/>
            <w:sz w:val="24"/>
            <w:szCs w:val="24"/>
            <w:lang w:eastAsia="ja-JP"/>
          </w:rPr>
          <w:t>based on the</w:t>
        </w:r>
      </w:ins>
      <w:del w:id="743" w:author="Miller,  Dr. Harvey J." w:date="2019-10-09T16:29:00Z">
        <w:r w:rsidR="00A65C22" w:rsidDel="00597D16">
          <w:rPr>
            <w:rFonts w:ascii="Times New Roman" w:eastAsia="Yu Mincho" w:hAnsi="Times New Roman" w:cs="Times New Roman"/>
            <w:sz w:val="24"/>
            <w:szCs w:val="24"/>
            <w:lang w:eastAsia="ja-JP"/>
          </w:rPr>
          <w:delText>with</w:delText>
        </w:r>
      </w:del>
      <w:r w:rsidR="00A65C22">
        <w:rPr>
          <w:rFonts w:ascii="Times New Roman" w:eastAsia="Yu Mincho" w:hAnsi="Times New Roman" w:cs="Times New Roman"/>
          <w:sz w:val="24"/>
          <w:szCs w:val="24"/>
          <w:lang w:eastAsia="ja-JP"/>
        </w:rPr>
        <w:t xml:space="preserve"> original GTFS</w:t>
      </w:r>
      <w:ins w:id="744" w:author="Miller,  Dr. Harvey J." w:date="2019-10-09T16:29:00Z">
        <w:r w:rsidR="00597D16">
          <w:rPr>
            <w:rFonts w:ascii="Times New Roman" w:eastAsia="Yu Mincho" w:hAnsi="Times New Roman" w:cs="Times New Roman"/>
            <w:sz w:val="24"/>
            <w:szCs w:val="24"/>
            <w:lang w:eastAsia="ja-JP"/>
          </w:rPr>
          <w:t xml:space="preserve"> data</w:t>
        </w:r>
      </w:ins>
      <w:r w:rsidR="00122804">
        <w:rPr>
          <w:rFonts w:ascii="Times New Roman" w:eastAsia="Yu Mincho" w:hAnsi="Times New Roman" w:cs="Times New Roman"/>
          <w:sz w:val="24"/>
          <w:szCs w:val="24"/>
          <w:lang w:eastAsia="ja-JP"/>
        </w:rPr>
        <w:t>; TR increases to 9.06% and ATTP increases to 4.83 minutes</w:t>
      </w:r>
      <w:ins w:id="745" w:author="Miller,  Dr. Harvey J." w:date="2019-10-09T16:29:00Z">
        <w:r w:rsidR="00597D16">
          <w:rPr>
            <w:rFonts w:ascii="Times New Roman" w:eastAsia="Yu Mincho" w:hAnsi="Times New Roman" w:cs="Times New Roman"/>
            <w:sz w:val="24"/>
            <w:szCs w:val="24"/>
            <w:lang w:eastAsia="ja-JP"/>
          </w:rPr>
          <w:t xml:space="preserve"> </w:t>
        </w:r>
        <w:commentRangeStart w:id="746"/>
        <w:commentRangeStart w:id="747"/>
        <w:r w:rsidR="00597D16">
          <w:rPr>
            <w:rFonts w:ascii="Times New Roman" w:eastAsia="Yu Mincho" w:hAnsi="Times New Roman" w:cs="Times New Roman"/>
            <w:sz w:val="24"/>
            <w:szCs w:val="24"/>
            <w:lang w:eastAsia="ja-JP"/>
          </w:rPr>
          <w:t xml:space="preserve">based on the </w:t>
        </w:r>
        <w:del w:id="748" w:author="Liu, Luyu" w:date="2019-10-09T20:09:00Z">
          <w:r w:rsidR="00597D16" w:rsidDel="00AE0BCA">
            <w:rPr>
              <w:rFonts w:ascii="Times New Roman" w:eastAsia="Yu Mincho" w:hAnsi="Times New Roman" w:cs="Times New Roman"/>
              <w:sz w:val="24"/>
              <w:szCs w:val="24"/>
              <w:lang w:eastAsia="ja-JP"/>
            </w:rPr>
            <w:delText xml:space="preserve">merged </w:delText>
          </w:r>
        </w:del>
        <w:r w:rsidR="00597D16" w:rsidRPr="00597D16">
          <w:rPr>
            <w:rFonts w:ascii="Times New Roman" w:eastAsia="Yu Mincho" w:hAnsi="Times New Roman" w:cs="Times New Roman"/>
            <w:sz w:val="24"/>
            <w:szCs w:val="24"/>
            <w:lang w:eastAsia="ja-JP"/>
          </w:rPr>
          <w:t>APC-GTFS data</w:t>
        </w:r>
        <w:commentRangeEnd w:id="746"/>
        <w:r w:rsidR="00597D16">
          <w:rPr>
            <w:rStyle w:val="CommentReference"/>
          </w:rPr>
          <w:commentReference w:id="746"/>
        </w:r>
      </w:ins>
      <w:commentRangeEnd w:id="747"/>
      <w:r w:rsidR="00B239E0">
        <w:rPr>
          <w:rStyle w:val="CommentReference"/>
        </w:rPr>
        <w:commentReference w:id="747"/>
      </w:r>
      <w:r w:rsidR="00491109">
        <w:rPr>
          <w:rFonts w:ascii="Times New Roman" w:eastAsia="Yu Mincho" w:hAnsi="Times New Roman" w:cs="Times New Roman"/>
          <w:sz w:val="24"/>
          <w:szCs w:val="24"/>
          <w:lang w:eastAsia="ja-JP"/>
        </w:rPr>
        <w:t xml:space="preserve">. Extreme weather and major events have </w:t>
      </w:r>
      <w:r w:rsidR="00A65C22">
        <w:rPr>
          <w:rFonts w:ascii="Times New Roman" w:eastAsia="Yu Mincho" w:hAnsi="Times New Roman" w:cs="Times New Roman"/>
          <w:sz w:val="24"/>
          <w:szCs w:val="24"/>
          <w:lang w:eastAsia="ja-JP"/>
        </w:rPr>
        <w:t>considerable</w:t>
      </w:r>
      <w:r w:rsidR="00491109">
        <w:rPr>
          <w:rFonts w:ascii="Times New Roman" w:eastAsia="Yu Mincho" w:hAnsi="Times New Roman" w:cs="Times New Roman"/>
          <w:sz w:val="24"/>
          <w:szCs w:val="24"/>
          <w:lang w:eastAsia="ja-JP"/>
        </w:rPr>
        <w:t xml:space="preserve"> impact on the public transit transfer performance.</w:t>
      </w:r>
    </w:p>
    <w:p w14:paraId="50DF6B5D" w14:textId="371F5145" w:rsidR="009E1647" w:rsidRDefault="009E1647" w:rsidP="009E1647">
      <w:pPr>
        <w:spacing w:line="240" w:lineRule="auto"/>
        <w:jc w:val="both"/>
        <w:rPr>
          <w:rFonts w:ascii="Times New Roman" w:eastAsia="Yu Mincho" w:hAnsi="Times New Roman" w:cs="Times New Roman"/>
          <w:sz w:val="24"/>
          <w:szCs w:val="24"/>
          <w:lang w:eastAsia="ja-JP"/>
        </w:rPr>
      </w:pPr>
    </w:p>
    <w:p w14:paraId="35232CDD" w14:textId="77777777" w:rsidR="009E1647" w:rsidRDefault="009E1647" w:rsidP="009E1647">
      <w:pPr>
        <w:pStyle w:val="ListParagraph"/>
        <w:rPr>
          <w:rFonts w:eastAsia="Yu Mincho"/>
          <w:lang w:eastAsia="ja-JP"/>
        </w:rPr>
      </w:pPr>
    </w:p>
    <w:p w14:paraId="217CF8D9" w14:textId="77777777" w:rsidR="009E1647" w:rsidRDefault="009E1647" w:rsidP="009E1647">
      <w:pPr>
        <w:pStyle w:val="ListParagraph"/>
        <w:numPr>
          <w:ilvl w:val="1"/>
          <w:numId w:val="1"/>
        </w:numPr>
        <w:spacing w:line="240" w:lineRule="auto"/>
        <w:jc w:val="both"/>
        <w:rPr>
          <w:rFonts w:ascii="Times New Roman" w:hAnsi="Times New Roman" w:cs="Times New Roman"/>
          <w:sz w:val="24"/>
          <w:szCs w:val="24"/>
          <w:u w:val="single"/>
        </w:rPr>
      </w:pPr>
      <w:r>
        <w:rPr>
          <w:rFonts w:ascii="Times New Roman" w:hAnsi="Times New Roman" w:cs="Times New Roman"/>
          <w:sz w:val="24"/>
          <w:szCs w:val="24"/>
          <w:u w:val="single"/>
        </w:rPr>
        <w:t>Simulating the impacts of dedicated bus lanes</w:t>
      </w:r>
    </w:p>
    <w:p w14:paraId="52635926" w14:textId="77777777" w:rsidR="009E1647" w:rsidRDefault="009E1647" w:rsidP="009E1647">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i/>
          <w:sz w:val="24"/>
          <w:szCs w:val="24"/>
          <w:lang w:eastAsia="ja-JP"/>
        </w:rPr>
        <w:t>Dedicated bus lanes</w:t>
      </w:r>
      <w:r>
        <w:rPr>
          <w:rFonts w:ascii="Times New Roman" w:eastAsia="Yu Mincho" w:hAnsi="Times New Roman" w:cs="Times New Roman"/>
          <w:sz w:val="24"/>
          <w:szCs w:val="24"/>
          <w:lang w:eastAsia="ja-JP"/>
        </w:rPr>
        <w:t xml:space="preserve"> (DBL) can provide benefits for a bus system by reducing delays due to automobile traffic. Without the disturbance of traffic congestion, bus rapid transit (BRT) systems with separated DBL can achieve rail-like performance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0361-1981","author":[{"dropping-particle":"","family":"Li","given":"Jing-Quan","non-dropping-particle":"","parse-names":false,"suffix":""},{"dropping-particle":"","family":"Song","given":"Myoung","non-dropping-particle":"","parse-names":false,"suffix":""},{"dropping-particle":"","family":"Li","given":"Meng","non-dropping-particle":"","parse-names":false,"suffix":""},{"dropping-particle":"","family":"Zhang","given":"Wei-Bin","non-dropping-particle":"","parse-names":false,"suffix":""}],"container-title":"Transportation Research Record: Journal of the Transportation Research Board","id":"ITEM-1","issue":"2111","issued":{"date-parts":[["2009"]]},"page":"76-82","publisher":"Transportation Research Board of the National Academies","title":"Planning for bus rapid transit in single dedicated bus lane","type":"article-journal"},"uris":["http://www.mendeley.com/documents/?uuid=184a69d5-5d10-4fab-9e07-8b4e9d861f59"]}],"mendeley":{"formattedCitation":"(Li, Song, Li, &amp; Zhang, 2009)","plainTextFormattedCitation":"(Li, Song, Li, &amp; Zhang, 2009)","previouslyFormattedCitation":"(Li, Song, Li, &amp; Zhang, 2009)"},"properties":{"noteIndex":0},"schema":"https://github.com/citation-style-language/schema/raw/master/csl-citation.json"}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(Li, Song, Li, &amp; Zhang, 2009)</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Basso et al. (2011) investigated several congestion mitigating solutions and conclude that DBL is a good approach to diminish bus delays and increase on-time performance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{"citationItems":[{"id":"ITEM-1","itemData":{"ISSN":"0967-070X","author":[{"dropping-particle":"","family":"Basso","given":"Leonardo J","non-dropping-particle":"","parse-names":false,"suffix":""},{"dropping-particle":"","family":"Guevara","given":"Cristián Angelo","non-dropping-particle":"","parse-names":false,"suffix":""},{"dropping-particle":"","family":"Gschwender","given":"Antonio","non-dropping-particle":"","parse-names":false,"suffix":""},{"dropping-particle":"","family":"Fuster","given":"Marcelo","non-dropping-particle":"","parse-names":false,"suffix":""}],"container-title":"Transport Policy","id":"ITEM-1","issue":"5","issued":{"date-parts":[["2011"]]},"page":"676-684","publisher":"Elsevier","title":"Congestion pricing, transit subsidies and dedicated bus lanes: Efficient and practical solutions to congestion","type":"article-journal","volume":"18"},"uris":["http://www.mendeley.com/documents/?uuid=37d30fd6-6155-42b6-8eb2-419bb03d9733"]}],"mendeley":{"formattedCitation":"(Basso, Guevara, Gschwender, &amp; Fuster, 2011)","plainTextFormattedCitation":"(Basso, Guevara, Gschwender, &amp; Fuster, 2011)","previouslyFormattedCitation":"(Basso, Guevara, Gschwender, &amp; Fuster, 2011)"},"properties":{"noteIndex":0},"schema":"https://github.com/citation-style-language/schema/raw/master/csl-citation.json"}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(Basso, Guevara, Gschwender, &amp; Fuster, 2011)</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w:t>
      </w:r>
    </w:p>
    <w:p w14:paraId="485FE91C" w14:textId="77777777" w:rsidR="009E1647" w:rsidRDefault="009E1647" w:rsidP="009E1647">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We simulated the impact of DBL on delays, transfer risk and time penalties using the methods in this paper. First, we designated COTA bus route No. 2 as a dedicated bus route with several reasons:</w:t>
      </w:r>
    </w:p>
    <w:p w14:paraId="227EBD00" w14:textId="03C28B27"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Frequent transfers: among all the routes, route No. 2 has </w:t>
      </w:r>
      <w:r w:rsidR="00511CC7">
        <w:rPr>
          <w:rFonts w:ascii="Times New Roman" w:eastAsia="Yu Mincho" w:hAnsi="Times New Roman" w:cs="Times New Roman"/>
          <w:sz w:val="24"/>
          <w:szCs w:val="24"/>
          <w:lang w:eastAsia="ja-JP"/>
        </w:rPr>
        <w:t>the most transfer</w:t>
      </w:r>
      <w:r w:rsidR="002D3620">
        <w:rPr>
          <w:rFonts w:ascii="Times New Roman" w:eastAsia="Yu Mincho" w:hAnsi="Times New Roman" w:cs="Times New Roman"/>
          <w:sz w:val="24"/>
          <w:szCs w:val="24"/>
          <w:lang w:eastAsia="ja-JP"/>
        </w:rPr>
        <w:t>s</w:t>
      </w:r>
      <w:r w:rsidR="00511CC7">
        <w:rPr>
          <w:rFonts w:ascii="Times New Roman" w:eastAsia="Yu Mincho" w:hAnsi="Times New Roman" w:cs="Times New Roman"/>
          <w:sz w:val="24"/>
          <w:szCs w:val="24"/>
          <w:lang w:eastAsia="ja-JP"/>
        </w:rPr>
        <w:t xml:space="preserve"> </w:t>
      </w:r>
      <w:r w:rsidR="002A3B4D">
        <w:rPr>
          <w:rFonts w:ascii="Times New Roman" w:eastAsia="Yu Mincho" w:hAnsi="Times New Roman" w:cs="Times New Roman"/>
          <w:sz w:val="24"/>
          <w:szCs w:val="24"/>
          <w:lang w:eastAsia="ja-JP"/>
        </w:rPr>
        <w:t xml:space="preserve">in </w:t>
      </w:r>
      <w:r w:rsidR="00511CC7">
        <w:rPr>
          <w:rFonts w:ascii="Times New Roman" w:eastAsia="Yu Mincho" w:hAnsi="Times New Roman" w:cs="Times New Roman"/>
          <w:sz w:val="24"/>
          <w:szCs w:val="24"/>
          <w:lang w:eastAsia="ja-JP"/>
        </w:rPr>
        <w:t>the COTA system</w:t>
      </w:r>
      <w:r w:rsidR="008B54C9">
        <w:rPr>
          <w:rFonts w:ascii="Times New Roman" w:eastAsia="Yu Mincho" w:hAnsi="Times New Roman" w:cs="Times New Roman"/>
          <w:sz w:val="24"/>
          <w:szCs w:val="24"/>
          <w:lang w:eastAsia="ja-JP"/>
        </w:rPr>
        <w:t>.</w:t>
      </w:r>
    </w:p>
    <w:p w14:paraId="73257D11" w14:textId="1BEA3035"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Large spatial coverage: route No. 2 connect North Columbus and East Columbu</w:t>
      </w:r>
      <w:r w:rsidR="00DE7BF3">
        <w:rPr>
          <w:rFonts w:ascii="Times New Roman" w:eastAsia="Yu Mincho" w:hAnsi="Times New Roman" w:cs="Times New Roman"/>
          <w:sz w:val="24"/>
          <w:szCs w:val="24"/>
          <w:lang w:eastAsia="ja-JP"/>
        </w:rPr>
        <w:t xml:space="preserve">s with the downtown area, which </w:t>
      </w:r>
      <w:r>
        <w:rPr>
          <w:rFonts w:ascii="Times New Roman" w:eastAsia="Yu Mincho" w:hAnsi="Times New Roman" w:cs="Times New Roman"/>
          <w:sz w:val="24"/>
          <w:szCs w:val="24"/>
          <w:lang w:eastAsia="ja-JP"/>
        </w:rPr>
        <w:t>span</w:t>
      </w:r>
      <w:r w:rsidR="0051744E">
        <w:rPr>
          <w:rFonts w:ascii="Times New Roman" w:eastAsia="Yu Mincho" w:hAnsi="Times New Roman" w:cs="Times New Roman"/>
          <w:sz w:val="24"/>
          <w:szCs w:val="24"/>
          <w:lang w:eastAsia="ja-JP"/>
        </w:rPr>
        <w:t>s</w:t>
      </w:r>
      <w:r>
        <w:rPr>
          <w:rFonts w:ascii="Times New Roman" w:eastAsia="Yu Mincho" w:hAnsi="Times New Roman" w:cs="Times New Roman"/>
          <w:sz w:val="24"/>
          <w:szCs w:val="24"/>
          <w:lang w:eastAsia="ja-JP"/>
        </w:rPr>
        <w:t xml:space="preserve"> a major part of the city.</w:t>
      </w:r>
    </w:p>
    <w:p w14:paraId="003BEDBD" w14:textId="1D377676"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One of the busiest routes: Connecting Ohio State University and the downtown area, the ridership statistics show that No. 2 bus is among the routes with the highest ridership.</w:t>
      </w:r>
      <w:r w:rsidR="00391F8C">
        <w:rPr>
          <w:rFonts w:ascii="Times New Roman" w:eastAsia="Yu Mincho" w:hAnsi="Times New Roman" w:cs="Times New Roman"/>
          <w:sz w:val="24"/>
          <w:szCs w:val="24"/>
          <w:lang w:eastAsia="ja-JP"/>
        </w:rPr>
        <w:t xml:space="preserve"> From January 1</w:t>
      </w:r>
      <w:r w:rsidR="00391F8C" w:rsidRPr="00391F8C">
        <w:rPr>
          <w:rFonts w:ascii="Times New Roman" w:eastAsia="Yu Mincho" w:hAnsi="Times New Roman" w:cs="Times New Roman"/>
          <w:sz w:val="24"/>
          <w:szCs w:val="24"/>
          <w:vertAlign w:val="superscript"/>
          <w:lang w:eastAsia="ja-JP"/>
        </w:rPr>
        <w:t>st</w:t>
      </w:r>
      <w:r w:rsidR="00391F8C">
        <w:rPr>
          <w:rFonts w:ascii="Times New Roman" w:eastAsia="Yu Mincho" w:hAnsi="Times New Roman" w:cs="Times New Roman"/>
          <w:sz w:val="24"/>
          <w:szCs w:val="24"/>
          <w:lang w:eastAsia="ja-JP"/>
        </w:rPr>
        <w:t xml:space="preserve"> 2018 to January 17</w:t>
      </w:r>
      <w:r w:rsidR="00391F8C" w:rsidRPr="00391F8C">
        <w:rPr>
          <w:rFonts w:ascii="Times New Roman" w:eastAsia="Yu Mincho" w:hAnsi="Times New Roman" w:cs="Times New Roman"/>
          <w:sz w:val="24"/>
          <w:szCs w:val="24"/>
          <w:vertAlign w:val="superscript"/>
          <w:lang w:eastAsia="ja-JP"/>
        </w:rPr>
        <w:t>th</w:t>
      </w:r>
      <w:r w:rsidR="00391F8C">
        <w:rPr>
          <w:rFonts w:ascii="Times New Roman" w:eastAsia="Yu Mincho" w:hAnsi="Times New Roman" w:cs="Times New Roman"/>
          <w:sz w:val="24"/>
          <w:szCs w:val="24"/>
          <w:lang w:eastAsia="ja-JP"/>
        </w:rPr>
        <w:t xml:space="preserve"> 2018, transfers from and to the route 2</w:t>
      </w:r>
      <w:r w:rsidR="00357E31">
        <w:rPr>
          <w:rFonts w:ascii="Times New Roman" w:eastAsia="Yu Mincho" w:hAnsi="Times New Roman" w:cs="Times New Roman"/>
          <w:sz w:val="24"/>
          <w:szCs w:val="24"/>
          <w:lang w:eastAsia="ja-JP"/>
        </w:rPr>
        <w:t xml:space="preserve"> take 30.16% of total transfers, which is also the most among all the routes.</w:t>
      </w:r>
    </w:p>
    <w:p w14:paraId="161C292E" w14:textId="5F4BCDBD"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High temp</w:t>
      </w:r>
      <w:r w:rsidR="00762DC7">
        <w:rPr>
          <w:rFonts w:ascii="Times New Roman" w:eastAsia="Yu Mincho" w:hAnsi="Times New Roman" w:cs="Times New Roman"/>
          <w:sz w:val="24"/>
          <w:szCs w:val="24"/>
          <w:lang w:eastAsia="ja-JP"/>
        </w:rPr>
        <w:t xml:space="preserve">oral frequency: route No. 2 </w:t>
      </w:r>
      <w:r w:rsidR="0048485F">
        <w:rPr>
          <w:rFonts w:ascii="Times New Roman" w:eastAsia="Yu Mincho" w:hAnsi="Times New Roman" w:cs="Times New Roman"/>
          <w:sz w:val="24"/>
          <w:szCs w:val="24"/>
          <w:lang w:eastAsia="ja-JP"/>
        </w:rPr>
        <w:t>is one of</w:t>
      </w:r>
      <w:r w:rsidR="0009498F">
        <w:rPr>
          <w:rFonts w:ascii="Times New Roman" w:eastAsia="Yu Mincho" w:hAnsi="Times New Roman" w:cs="Times New Roman"/>
          <w:sz w:val="24"/>
          <w:szCs w:val="24"/>
          <w:lang w:eastAsia="ja-JP"/>
        </w:rPr>
        <w:t xml:space="preserve"> </w:t>
      </w:r>
      <w:r w:rsidR="00EB36E9">
        <w:rPr>
          <w:rFonts w:ascii="Times New Roman" w:eastAsia="Yu Mincho" w:hAnsi="Times New Roman" w:cs="Times New Roman"/>
          <w:sz w:val="24"/>
          <w:szCs w:val="24"/>
          <w:lang w:eastAsia="ja-JP"/>
        </w:rPr>
        <w:t xml:space="preserve">the </w:t>
      </w:r>
      <w:r w:rsidR="004B5947">
        <w:rPr>
          <w:rFonts w:ascii="Times New Roman" w:eastAsia="Yu Mincho" w:hAnsi="Times New Roman" w:cs="Times New Roman"/>
          <w:sz w:val="24"/>
          <w:szCs w:val="24"/>
          <w:lang w:eastAsia="ja-JP"/>
        </w:rPr>
        <w:t>most frequent</w:t>
      </w:r>
      <w:r w:rsidR="008B26B5">
        <w:rPr>
          <w:rFonts w:ascii="Times New Roman" w:eastAsia="Yu Mincho" w:hAnsi="Times New Roman" w:cs="Times New Roman"/>
          <w:sz w:val="24"/>
          <w:szCs w:val="24"/>
          <w:lang w:eastAsia="ja-JP"/>
        </w:rPr>
        <w:t xml:space="preserve"> route</w:t>
      </w:r>
      <w:r>
        <w:rPr>
          <w:rFonts w:ascii="Times New Roman" w:eastAsia="Yu Mincho" w:hAnsi="Times New Roman" w:cs="Times New Roman"/>
          <w:sz w:val="24"/>
          <w:szCs w:val="24"/>
          <w:lang w:eastAsia="ja-JP"/>
        </w:rPr>
        <w:t xml:space="preserve"> (10 – 15 minutes for standard schedule) among the bus routes in COTA system.</w:t>
      </w:r>
    </w:p>
    <w:p w14:paraId="5164820F" w14:textId="4618C5B1" w:rsidR="009E1647" w:rsidRDefault="00E07817" w:rsidP="009E1647">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Based on these facts,</w:t>
      </w:r>
      <w:r w:rsidR="009E1647">
        <w:rPr>
          <w:rFonts w:ascii="Times New Roman" w:eastAsia="Yu Mincho" w:hAnsi="Times New Roman" w:cs="Times New Roman"/>
          <w:sz w:val="24"/>
          <w:szCs w:val="24"/>
          <w:lang w:eastAsia="ja-JP"/>
        </w:rPr>
        <w:t xml:space="preserve"> we </w:t>
      </w:r>
      <w:ins w:id="749" w:author="Miller,  Dr. Harvey J." w:date="2019-10-09T16:30:00Z">
        <w:r w:rsidR="009D3E9F">
          <w:rPr>
            <w:rFonts w:ascii="Times New Roman" w:eastAsia="Yu Mincho" w:hAnsi="Times New Roman" w:cs="Times New Roman"/>
            <w:sz w:val="24"/>
            <w:szCs w:val="24"/>
            <w:lang w:eastAsia="ja-JP"/>
          </w:rPr>
          <w:t>simulate</w:t>
        </w:r>
        <w:r w:rsidR="00597D16">
          <w:rPr>
            <w:rFonts w:ascii="Times New Roman" w:eastAsia="Yu Mincho" w:hAnsi="Times New Roman" w:cs="Times New Roman"/>
            <w:sz w:val="24"/>
            <w:szCs w:val="24"/>
            <w:lang w:eastAsia="ja-JP"/>
          </w:rPr>
          <w:t xml:space="preserve"> the impact of a DBL by </w:t>
        </w:r>
      </w:ins>
      <w:r w:rsidR="009E1647">
        <w:rPr>
          <w:rFonts w:ascii="Times New Roman" w:eastAsia="Yu Mincho" w:hAnsi="Times New Roman" w:cs="Times New Roman"/>
          <w:sz w:val="24"/>
          <w:szCs w:val="24"/>
          <w:lang w:eastAsia="ja-JP"/>
        </w:rPr>
        <w:t xml:space="preserve">assume all the buses running on this route </w:t>
      </w:r>
      <w:ins w:id="750" w:author="Miller,  Dr. Harvey J." w:date="2019-10-09T16:30:00Z">
        <w:r w:rsidR="00597D16">
          <w:rPr>
            <w:rFonts w:ascii="Times New Roman" w:eastAsia="Yu Mincho" w:hAnsi="Times New Roman" w:cs="Times New Roman"/>
            <w:sz w:val="24"/>
            <w:szCs w:val="24"/>
            <w:lang w:eastAsia="ja-JP"/>
          </w:rPr>
          <w:t xml:space="preserve">will </w:t>
        </w:r>
      </w:ins>
      <w:r w:rsidR="009E1647">
        <w:rPr>
          <w:rFonts w:ascii="Times New Roman" w:eastAsia="Yu Mincho" w:hAnsi="Times New Roman" w:cs="Times New Roman"/>
          <w:sz w:val="24"/>
          <w:szCs w:val="24"/>
          <w:lang w:eastAsia="ja-JP"/>
        </w:rPr>
        <w:t xml:space="preserve">behave </w:t>
      </w:r>
      <w:ins w:id="751" w:author="Miller,  Dr. Harvey J." w:date="2019-10-09T16:30:00Z">
        <w:r w:rsidR="00597D16">
          <w:rPr>
            <w:rFonts w:ascii="Times New Roman" w:eastAsia="Yu Mincho" w:hAnsi="Times New Roman" w:cs="Times New Roman"/>
            <w:sz w:val="24"/>
            <w:szCs w:val="24"/>
            <w:lang w:eastAsia="ja-JP"/>
          </w:rPr>
          <w:t xml:space="preserve">according to the </w:t>
        </w:r>
      </w:ins>
      <w:del w:id="752" w:author="Miller,  Dr. Harvey J." w:date="2019-10-09T16:30:00Z">
        <w:r w:rsidR="009E1647" w:rsidDel="00597D16">
          <w:rPr>
            <w:rFonts w:ascii="Times New Roman" w:eastAsia="Yu Mincho" w:hAnsi="Times New Roman" w:cs="Times New Roman"/>
            <w:sz w:val="24"/>
            <w:szCs w:val="24"/>
            <w:lang w:eastAsia="ja-JP"/>
          </w:rPr>
          <w:delText xml:space="preserve">as the </w:delText>
        </w:r>
      </w:del>
      <w:r w:rsidR="009E1647">
        <w:rPr>
          <w:rFonts w:ascii="Times New Roman" w:eastAsia="Yu Mincho" w:hAnsi="Times New Roman" w:cs="Times New Roman"/>
          <w:sz w:val="24"/>
          <w:szCs w:val="24"/>
          <w:lang w:eastAsia="ja-JP"/>
        </w:rPr>
        <w:t>GTFS static schedule</w:t>
      </w:r>
      <w:ins w:id="753" w:author="Miller,  Dr. Harvey J." w:date="2019-10-09T16:31:00Z">
        <w:r w:rsidR="00597D16">
          <w:rPr>
            <w:rFonts w:ascii="Times New Roman" w:eastAsia="Yu Mincho" w:hAnsi="Times New Roman" w:cs="Times New Roman"/>
            <w:sz w:val="24"/>
            <w:szCs w:val="24"/>
            <w:lang w:eastAsia="ja-JP"/>
          </w:rPr>
          <w:t xml:space="preserve"> data</w:t>
        </w:r>
      </w:ins>
      <w:del w:id="754" w:author="Miller,  Dr. Harvey J." w:date="2019-10-09T16:31:00Z">
        <w:r w:rsidR="009E1647" w:rsidDel="00597D16">
          <w:rPr>
            <w:rFonts w:ascii="Times New Roman" w:eastAsia="Yu Mincho" w:hAnsi="Times New Roman" w:cs="Times New Roman"/>
            <w:sz w:val="24"/>
            <w:szCs w:val="24"/>
            <w:lang w:eastAsia="ja-JP"/>
          </w:rPr>
          <w:delText>d</w:delText>
        </w:r>
      </w:del>
      <w:r w:rsidR="009E1647">
        <w:rPr>
          <w:rFonts w:ascii="Times New Roman" w:eastAsia="Yu Mincho" w:hAnsi="Times New Roman" w:cs="Times New Roman"/>
          <w:sz w:val="24"/>
          <w:szCs w:val="24"/>
          <w:lang w:eastAsia="ja-JP"/>
        </w:rPr>
        <w:t xml:space="preserve"> </w:t>
      </w:r>
      <w:r w:rsidR="00195D23">
        <w:rPr>
          <w:rFonts w:ascii="Times New Roman" w:eastAsia="Yu Mincho" w:hAnsi="Times New Roman" w:cs="Times New Roman"/>
          <w:sz w:val="24"/>
          <w:szCs w:val="24"/>
          <w:lang w:eastAsia="ja-JP"/>
        </w:rPr>
        <w:t xml:space="preserve">after DBL is in effect </w:t>
      </w:r>
      <w:r w:rsidR="009E1647">
        <w:rPr>
          <w:rFonts w:ascii="Times New Roman" w:eastAsia="Yu Mincho" w:hAnsi="Times New Roman" w:cs="Times New Roman"/>
          <w:sz w:val="24"/>
          <w:szCs w:val="24"/>
          <w:lang w:eastAsia="ja-JP"/>
        </w:rPr>
        <w:t xml:space="preserve">(i.e., no delay). </w:t>
      </w:r>
      <w:ins w:id="755" w:author="Miller,  Dr. Harvey J." w:date="2019-10-09T16:31:00Z">
        <w:r w:rsidR="00597D16">
          <w:rPr>
            <w:rFonts w:ascii="Times New Roman" w:eastAsia="Yu Mincho" w:hAnsi="Times New Roman" w:cs="Times New Roman"/>
            <w:sz w:val="24"/>
            <w:szCs w:val="24"/>
            <w:lang w:eastAsia="ja-JP"/>
          </w:rPr>
          <w:t xml:space="preserve">This is an upper bound on the actual DBL performance.  </w:t>
        </w:r>
      </w:ins>
      <w:r w:rsidR="009E1647">
        <w:rPr>
          <w:rFonts w:ascii="Times New Roman" w:eastAsia="Yu Mincho" w:hAnsi="Times New Roman" w:cs="Times New Roman"/>
          <w:sz w:val="24"/>
          <w:szCs w:val="24"/>
          <w:lang w:eastAsia="ja-JP"/>
        </w:rPr>
        <w:t>We analyze</w:t>
      </w:r>
      <w:del w:id="756" w:author="Miller,  Dr. Harvey J." w:date="2019-10-09T16:32:00Z">
        <w:r w:rsidR="009E1647" w:rsidDel="00597D16">
          <w:rPr>
            <w:rFonts w:ascii="Times New Roman" w:eastAsia="Yu Mincho" w:hAnsi="Times New Roman" w:cs="Times New Roman"/>
            <w:sz w:val="24"/>
            <w:szCs w:val="24"/>
            <w:lang w:eastAsia="ja-JP"/>
          </w:rPr>
          <w:delText>d</w:delText>
        </w:r>
      </w:del>
      <w:r w:rsidR="009E1647">
        <w:rPr>
          <w:rFonts w:ascii="Times New Roman" w:eastAsia="Yu Mincho" w:hAnsi="Times New Roman" w:cs="Times New Roman"/>
          <w:sz w:val="24"/>
          <w:szCs w:val="24"/>
          <w:lang w:eastAsia="ja-JP"/>
        </w:rPr>
        <w:t xml:space="preserve"> TR and ATTP’s changing trend before and after applying the assumption and the difference’s spatial and temporal pattern.</w:t>
      </w:r>
    </w:p>
    <w:p w14:paraId="6F752DE2" w14:textId="4B7AB003" w:rsidR="00491109"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We simulate</w:t>
      </w:r>
      <w:del w:id="757" w:author="Miller,  Dr. Harvey J." w:date="2019-10-09T16:32:00Z">
        <w:r w:rsidDel="009D3E9F">
          <w:rPr>
            <w:rFonts w:ascii="Times New Roman" w:eastAsia="Yu Mincho" w:hAnsi="Times New Roman" w:cs="Times New Roman"/>
            <w:sz w:val="24"/>
            <w:szCs w:val="24"/>
            <w:lang w:eastAsia="ja-JP"/>
          </w:rPr>
          <w:delText>d</w:delText>
        </w:r>
      </w:del>
      <w:r>
        <w:rPr>
          <w:rFonts w:ascii="Times New Roman" w:eastAsia="Yu Mincho" w:hAnsi="Times New Roman" w:cs="Times New Roman"/>
          <w:sz w:val="24"/>
          <w:szCs w:val="24"/>
          <w:lang w:eastAsia="ja-JP"/>
        </w:rPr>
        <w:t xml:space="preserve"> the impact of a dedicated bus lane (DBL) transfer performance at proximal stops. We specifically inspected proximal stops’ TR and ATTP difference between the scenario without DBL and the scenario with DBL. </w:t>
      </w:r>
      <w:r w:rsidR="00CC6315">
        <w:rPr>
          <w:rFonts w:ascii="Times New Roman" w:eastAsia="Yu Mincho" w:hAnsi="Times New Roman" w:cs="Times New Roman"/>
          <w:sz w:val="24"/>
          <w:szCs w:val="24"/>
          <w:lang w:eastAsia="ja-JP"/>
        </w:rPr>
        <w:fldChar w:fldCharType="begin"/>
      </w:r>
      <w:r w:rsidR="00CC6315">
        <w:rPr>
          <w:rFonts w:ascii="Times New Roman" w:eastAsia="Yu Mincho" w:hAnsi="Times New Roman" w:cs="Times New Roman"/>
          <w:sz w:val="24"/>
          <w:szCs w:val="24"/>
          <w:lang w:eastAsia="ja-JP"/>
        </w:rPr>
        <w:instrText xml:space="preserve"> REF _Ref19285078 \h </w:instrText>
      </w:r>
      <w:r w:rsidR="00CC6315">
        <w:rPr>
          <w:rFonts w:ascii="Times New Roman" w:eastAsia="Yu Mincho" w:hAnsi="Times New Roman" w:cs="Times New Roman"/>
          <w:sz w:val="24"/>
          <w:szCs w:val="24"/>
          <w:lang w:eastAsia="ja-JP"/>
        </w:rPr>
      </w:r>
      <w:r w:rsidR="00CC6315">
        <w:rPr>
          <w:rFonts w:ascii="Times New Roman" w:eastAsia="Yu Mincho" w:hAnsi="Times New Roman" w:cs="Times New Roman"/>
          <w:sz w:val="24"/>
          <w:szCs w:val="24"/>
          <w:lang w:eastAsia="ja-JP"/>
        </w:rPr>
        <w:fldChar w:fldCharType="separate"/>
      </w:r>
      <w:r w:rsidR="00195D23">
        <w:rPr>
          <w:rFonts w:ascii="Times New Roman" w:eastAsia="Yu Mincho" w:hAnsi="Times New Roman" w:cs="Times New Roman"/>
          <w:sz w:val="24"/>
          <w:szCs w:val="24"/>
          <w:lang w:eastAsia="ja-JP"/>
        </w:rPr>
        <w:t xml:space="preserve">Figure </w:t>
      </w:r>
      <w:r w:rsidR="00195D23">
        <w:rPr>
          <w:rFonts w:ascii="Times New Roman" w:eastAsia="Yu Mincho" w:hAnsi="Times New Roman" w:cs="Times New Roman"/>
          <w:noProof/>
          <w:sz w:val="24"/>
          <w:szCs w:val="24"/>
          <w:lang w:eastAsia="ja-JP"/>
        </w:rPr>
        <w:t>12</w:t>
      </w:r>
      <w:r w:rsidR="00CC6315">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shows spatial pattern of the TR and ATTP difference between no DBL and DBL on COTA Route 2. For transfer risk, the spatial pattern shows relatively random pattern of transfer risk changes. However, for ATTP, all stops’ performance universally improves but the impact on the downtown is less compared to other outlying stops</w:t>
      </w:r>
      <w:r w:rsidR="003A3293">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 xml:space="preserve">Across all stops </w:t>
      </w:r>
      <w:r w:rsidR="001D271A">
        <w:rPr>
          <w:rFonts w:ascii="Times New Roman" w:eastAsia="Yu Mincho" w:hAnsi="Times New Roman" w:cs="Times New Roman"/>
          <w:sz w:val="24"/>
          <w:szCs w:val="24"/>
          <w:lang w:eastAsia="ja-JP"/>
        </w:rPr>
        <w:t xml:space="preserve">and trips </w:t>
      </w:r>
      <w:r>
        <w:rPr>
          <w:rFonts w:ascii="Times New Roman" w:eastAsia="Yu Mincho" w:hAnsi="Times New Roman" w:cs="Times New Roman"/>
          <w:sz w:val="24"/>
          <w:szCs w:val="24"/>
          <w:lang w:eastAsia="ja-JP"/>
        </w:rPr>
        <w:t xml:space="preserve">on the route, the DBL </w:t>
      </w:r>
      <w:r w:rsidR="00FA4651">
        <w:rPr>
          <w:rFonts w:ascii="Times New Roman" w:eastAsia="Yu Mincho" w:hAnsi="Times New Roman" w:cs="Times New Roman"/>
          <w:sz w:val="24"/>
          <w:szCs w:val="24"/>
          <w:lang w:eastAsia="ja-JP"/>
        </w:rPr>
        <w:t>will save</w:t>
      </w:r>
      <w:r>
        <w:rPr>
          <w:rFonts w:ascii="Times New Roman" w:eastAsia="Yu Mincho" w:hAnsi="Times New Roman" w:cs="Times New Roman"/>
          <w:sz w:val="24"/>
          <w:szCs w:val="24"/>
          <w:lang w:eastAsia="ja-JP"/>
        </w:rPr>
        <w:t xml:space="preserve"> </w:t>
      </w:r>
      <w:r w:rsidR="00FD1AFF">
        <w:rPr>
          <w:rFonts w:ascii="Times New Roman" w:eastAsia="Yu Mincho" w:hAnsi="Times New Roman" w:cs="Times New Roman"/>
          <w:sz w:val="24"/>
          <w:szCs w:val="24"/>
          <w:lang w:eastAsia="ja-JP"/>
        </w:rPr>
        <w:t>1.69</w:t>
      </w:r>
      <w:r>
        <w:rPr>
          <w:rFonts w:ascii="Times New Roman" w:eastAsia="Yu Mincho" w:hAnsi="Times New Roman" w:cs="Times New Roman"/>
          <w:sz w:val="24"/>
          <w:szCs w:val="24"/>
          <w:lang w:eastAsia="ja-JP"/>
        </w:rPr>
        <w:t xml:space="preserve"> minutes </w:t>
      </w:r>
      <w:r w:rsidR="00D91453">
        <w:rPr>
          <w:rFonts w:ascii="Times New Roman" w:eastAsia="Yu Mincho" w:hAnsi="Times New Roman" w:cs="Times New Roman"/>
          <w:sz w:val="24"/>
          <w:szCs w:val="24"/>
          <w:lang w:eastAsia="ja-JP"/>
        </w:rPr>
        <w:t>(</w:t>
      </w:r>
      <m:oMath>
        <m:r>
          <w:rPr>
            <w:rFonts w:ascii="Cambria Math" w:eastAsia="Yu Mincho" w:hAnsi="Cambria Math" w:cs="Times New Roman"/>
            <w:sz w:val="24"/>
            <w:szCs w:val="24"/>
            <w:lang w:eastAsia="ja-JP"/>
          </w:rPr>
          <m:t>σ=</m:t>
        </m:r>
      </m:oMath>
      <w:r w:rsidR="00D91453">
        <w:rPr>
          <w:rFonts w:ascii="Times New Roman" w:eastAsia="Yu Mincho" w:hAnsi="Times New Roman" w:cs="Times New Roman"/>
          <w:sz w:val="24"/>
          <w:szCs w:val="24"/>
          <w:lang w:eastAsia="ja-JP"/>
        </w:rPr>
        <w:t xml:space="preserve"> </w:t>
      </w:r>
      <w:r w:rsidR="00FD1AFF">
        <w:rPr>
          <w:rFonts w:ascii="Times New Roman" w:eastAsia="Yu Mincho" w:hAnsi="Times New Roman" w:cs="Times New Roman"/>
          <w:sz w:val="24"/>
          <w:szCs w:val="24"/>
          <w:lang w:eastAsia="ja-JP"/>
        </w:rPr>
        <w:t>13.24</w:t>
      </w:r>
      <w:r w:rsidR="00FA4651">
        <w:rPr>
          <w:rFonts w:ascii="Times New Roman" w:eastAsia="Yu Mincho" w:hAnsi="Times New Roman" w:cs="Times New Roman"/>
          <w:sz w:val="24"/>
          <w:szCs w:val="24"/>
          <w:lang w:eastAsia="ja-JP"/>
        </w:rPr>
        <w:t xml:space="preserve"> minutes</w:t>
      </w:r>
      <w:r w:rsidR="00D91453">
        <w:rPr>
          <w:rFonts w:ascii="Times New Roman" w:eastAsia="Yu Mincho" w:hAnsi="Times New Roman" w:cs="Times New Roman"/>
          <w:sz w:val="24"/>
          <w:szCs w:val="24"/>
          <w:lang w:eastAsia="ja-JP"/>
        </w:rPr>
        <w:t>)</w:t>
      </w:r>
      <w:r w:rsidR="00FA4651">
        <w:rPr>
          <w:rFonts w:ascii="Times New Roman" w:eastAsia="Yu Mincho" w:hAnsi="Times New Roman" w:cs="Times New Roman"/>
          <w:sz w:val="24"/>
          <w:szCs w:val="24"/>
          <w:lang w:eastAsia="ja-JP"/>
        </w:rPr>
        <w:t xml:space="preserve"> with original GTFS; </w:t>
      </w:r>
      <w:r w:rsidR="00FD1AFF">
        <w:rPr>
          <w:rFonts w:ascii="Times New Roman" w:eastAsia="Yu Mincho" w:hAnsi="Times New Roman" w:cs="Times New Roman"/>
          <w:sz w:val="24"/>
          <w:szCs w:val="24"/>
          <w:lang w:eastAsia="ja-JP"/>
        </w:rPr>
        <w:t xml:space="preserve">with APC-GTFS, </w:t>
      </w:r>
      <w:r w:rsidR="00FA4651">
        <w:rPr>
          <w:rFonts w:ascii="Times New Roman" w:eastAsia="Yu Mincho" w:hAnsi="Times New Roman" w:cs="Times New Roman"/>
          <w:sz w:val="24"/>
          <w:szCs w:val="24"/>
          <w:lang w:eastAsia="ja-JP"/>
        </w:rPr>
        <w:t>the DBL will save</w:t>
      </w:r>
      <w:r w:rsidR="00FD1AFF">
        <w:rPr>
          <w:rFonts w:ascii="Times New Roman" w:eastAsia="Yu Mincho" w:hAnsi="Times New Roman" w:cs="Times New Roman"/>
          <w:sz w:val="24"/>
          <w:szCs w:val="24"/>
          <w:lang w:eastAsia="ja-JP"/>
        </w:rPr>
        <w:t xml:space="preserve"> 1.72 minutes (</w:t>
      </w:r>
      <m:oMath>
        <m:r>
          <w:rPr>
            <w:rFonts w:ascii="Cambria Math" w:eastAsia="Yu Mincho" w:hAnsi="Cambria Math" w:cs="Times New Roman"/>
            <w:sz w:val="24"/>
            <w:szCs w:val="24"/>
            <w:lang w:eastAsia="ja-JP"/>
          </w:rPr>
          <m:t>σ=</m:t>
        </m:r>
      </m:oMath>
      <w:r w:rsidR="00FD1AFF">
        <w:rPr>
          <w:rFonts w:ascii="Times New Roman" w:eastAsia="Yu Mincho" w:hAnsi="Times New Roman" w:cs="Times New Roman"/>
          <w:sz w:val="24"/>
          <w:szCs w:val="24"/>
          <w:lang w:eastAsia="ja-JP"/>
        </w:rPr>
        <w:t xml:space="preserve"> 10.09 minutes)</w:t>
      </w:r>
      <w:r>
        <w:rPr>
          <w:rFonts w:ascii="Times New Roman" w:eastAsia="Yu Mincho" w:hAnsi="Times New Roman" w:cs="Times New Roman"/>
          <w:sz w:val="24"/>
          <w:szCs w:val="24"/>
          <w:lang w:eastAsia="ja-JP"/>
        </w:rPr>
        <w:t>. Therefore, although the average time savings is modest, the impacts are highly differentiated across stops.</w:t>
      </w:r>
    </w:p>
    <w:p w14:paraId="069A708A" w14:textId="7DF4F13B" w:rsidR="00491109" w:rsidRDefault="003E753A" w:rsidP="00491109">
      <w:pPr>
        <w:keepNext/>
        <w:spacing w:line="240" w:lineRule="auto"/>
        <w:jc w:val="center"/>
      </w:pPr>
      <w:r>
        <w:rPr>
          <w:noProof/>
        </w:rPr>
        <w:lastRenderedPageBreak/>
        <w:drawing>
          <wp:inline distT="0" distB="0" distL="0" distR="0" wp14:anchorId="38D75128" wp14:editId="277CA10A">
            <wp:extent cx="5486400" cy="5486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5486400"/>
                    </a:xfrm>
                    <a:prstGeom prst="rect">
                      <a:avLst/>
                    </a:prstGeom>
                  </pic:spPr>
                </pic:pic>
              </a:graphicData>
            </a:graphic>
          </wp:inline>
        </w:drawing>
      </w:r>
    </w:p>
    <w:p w14:paraId="6DDC19B3" w14:textId="5AFEB95D" w:rsidR="00491109" w:rsidRPr="0093588A" w:rsidRDefault="00491109" w:rsidP="00491109">
      <w:pPr>
        <w:spacing w:line="240" w:lineRule="auto"/>
        <w:jc w:val="center"/>
        <w:rPr>
          <w:rFonts w:ascii="Times New Roman" w:hAnsi="Times New Roman" w:cs="Times New Roman"/>
          <w:sz w:val="24"/>
          <w:szCs w:val="24"/>
        </w:rPr>
      </w:pPr>
      <w:bookmarkStart w:id="758" w:name="_Ref19285078"/>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12</w:t>
      </w:r>
      <w:r>
        <w:rPr>
          <w:rFonts w:ascii="Times New Roman" w:eastAsia="Yu Mincho" w:hAnsi="Times New Roman" w:cs="Times New Roman"/>
          <w:sz w:val="24"/>
          <w:szCs w:val="24"/>
          <w:lang w:eastAsia="ja-JP"/>
        </w:rPr>
        <w:fldChar w:fldCharType="end"/>
      </w:r>
      <w:bookmarkEnd w:id="758"/>
      <w:r>
        <w:rPr>
          <w:rFonts w:ascii="Times New Roman" w:eastAsia="Yu Mincho" w:hAnsi="Times New Roman" w:cs="Times New Roman"/>
          <w:sz w:val="24"/>
          <w:szCs w:val="24"/>
          <w:lang w:eastAsia="ja-JP"/>
        </w:rPr>
        <w:t xml:space="preserve"> </w:t>
      </w:r>
      <w:r w:rsidR="004E1BBB">
        <w:rPr>
          <w:rFonts w:ascii="Times New Roman" w:eastAsia="Yu Mincho" w:hAnsi="Times New Roman" w:cs="Times New Roman"/>
          <w:sz w:val="24"/>
          <w:szCs w:val="24"/>
          <w:lang w:eastAsia="ja-JP"/>
        </w:rPr>
        <w:t>s</w:t>
      </w:r>
      <w:r>
        <w:rPr>
          <w:rFonts w:ascii="Times New Roman" w:eastAsia="Yu Mincho" w:hAnsi="Times New Roman" w:cs="Times New Roman"/>
          <w:sz w:val="24"/>
          <w:szCs w:val="24"/>
          <w:lang w:eastAsia="ja-JP"/>
        </w:rPr>
        <w:t xml:space="preserve">imulated differences in TR after implementation of a dedicated bus lane </w:t>
      </w:r>
      <w:r w:rsidR="008D03CD">
        <w:rPr>
          <w:rFonts w:ascii="Times New Roman" w:eastAsia="Yu Mincho" w:hAnsi="Times New Roman" w:cs="Times New Roman"/>
          <w:sz w:val="24"/>
          <w:szCs w:val="24"/>
          <w:lang w:eastAsia="ja-JP"/>
        </w:rPr>
        <w:t>for original GTFS (left) and APC-GTFS (right)</w:t>
      </w:r>
    </w:p>
    <w:p w14:paraId="6CDDF29D" w14:textId="44862BBC" w:rsidR="004E1BBB" w:rsidRDefault="003E753A" w:rsidP="004E1BBB">
      <w:pPr>
        <w:keepNext/>
        <w:spacing w:line="240" w:lineRule="auto"/>
        <w:jc w:val="center"/>
      </w:pPr>
      <w:r>
        <w:rPr>
          <w:noProof/>
        </w:rPr>
        <w:lastRenderedPageBreak/>
        <w:drawing>
          <wp:inline distT="0" distB="0" distL="0" distR="0" wp14:anchorId="6A48AA88" wp14:editId="6FB5018D">
            <wp:extent cx="5486400" cy="54800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5480050"/>
                    </a:xfrm>
                    <a:prstGeom prst="rect">
                      <a:avLst/>
                    </a:prstGeom>
                  </pic:spPr>
                </pic:pic>
              </a:graphicData>
            </a:graphic>
          </wp:inline>
        </w:drawing>
      </w:r>
    </w:p>
    <w:p w14:paraId="407E7210" w14:textId="63284D18" w:rsidR="004E1BBB" w:rsidRDefault="004E1BBB" w:rsidP="004E1BBB">
      <w:pPr>
        <w:pStyle w:val="Formula"/>
        <w:jc w:val="center"/>
      </w:pPr>
      <w:r>
        <w:t xml:space="preserve">Figure </w:t>
      </w:r>
      <w:fldSimple w:instr=" SEQ Figure \* ARABIC ">
        <w:r w:rsidR="009637FE">
          <w:rPr>
            <w:noProof/>
          </w:rPr>
          <w:t>13</w:t>
        </w:r>
      </w:fldSimple>
      <w:r>
        <w:t xml:space="preserve"> </w:t>
      </w:r>
      <w:r w:rsidRPr="00385527">
        <w:t xml:space="preserve">simulated differences in </w:t>
      </w:r>
      <w:r w:rsidR="005E55E3">
        <w:t>ATTP</w:t>
      </w:r>
      <w:r w:rsidRPr="00385527">
        <w:t xml:space="preserve"> after implementation of a dedicated bus lane for original GTFS (left) and APC-GTFS (right)</w:t>
      </w:r>
    </w:p>
    <w:p w14:paraId="51CFB7B8" w14:textId="6B555D8C" w:rsidR="00430E2C" w:rsidRDefault="00430E2C" w:rsidP="00430E2C">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Besides DBL’s average impact on all trips, we calculated different impacts on the generating trips and receiving trips. We categorized all affected transfers into two classes: transfers with generating trip on the DBL (</w:t>
      </w:r>
      <w:r>
        <w:rPr>
          <w:rFonts w:ascii="Times New Roman" w:eastAsia="Yu Mincho" w:hAnsi="Times New Roman" w:cs="Times New Roman"/>
          <w:i/>
          <w:sz w:val="24"/>
          <w:szCs w:val="24"/>
          <w:lang w:eastAsia="ja-JP"/>
        </w:rPr>
        <w:t>DBL-generating transfers</w:t>
      </w:r>
      <w:r>
        <w:rPr>
          <w:rFonts w:ascii="Times New Roman" w:eastAsia="Yu Mincho" w:hAnsi="Times New Roman" w:cs="Times New Roman"/>
          <w:sz w:val="24"/>
          <w:szCs w:val="24"/>
          <w:lang w:eastAsia="ja-JP"/>
        </w:rPr>
        <w:t>) and transfers with receiving trip on the DBL (</w:t>
      </w:r>
      <w:r>
        <w:rPr>
          <w:rFonts w:ascii="Times New Roman" w:eastAsia="Yu Mincho" w:hAnsi="Times New Roman" w:cs="Times New Roman"/>
          <w:i/>
          <w:sz w:val="24"/>
          <w:szCs w:val="24"/>
          <w:lang w:eastAsia="ja-JP"/>
        </w:rPr>
        <w:t>DBL-receiving transfers</w:t>
      </w:r>
      <w:r>
        <w:rPr>
          <w:rFonts w:ascii="Times New Roman" w:eastAsia="Yu Mincho" w:hAnsi="Times New Roman" w:cs="Times New Roman"/>
          <w:sz w:val="24"/>
          <w:szCs w:val="24"/>
          <w:lang w:eastAsia="ja-JP"/>
        </w:rPr>
        <w:t xml:space="preserve">). According to Equation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_Ref19453698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w:t>
      </w:r>
      <w:r w:rsidR="00CE1D23">
        <w:rPr>
          <w:rFonts w:ascii="Times New Roman" w:hAnsi="Times New Roman" w:cs="Times New Roman"/>
          <w:noProof/>
          <w:sz w:val="24"/>
          <w:szCs w:val="24"/>
        </w:rPr>
        <w:t>3</w:t>
      </w:r>
      <w:r w:rsidR="00CE1D23">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TTP is determined by two factors: </w:t>
      </w:r>
      <w:r w:rsidRPr="00430E2C">
        <w:rPr>
          <w:rFonts w:ascii="Times New Roman" w:eastAsia="Yu Mincho" w:hAnsi="Times New Roman" w:cs="Times New Roman"/>
          <w:i/>
          <w:iCs/>
          <w:sz w:val="24"/>
          <w:szCs w:val="24"/>
          <w:lang w:eastAsia="ja-JP"/>
        </w:rPr>
        <w:t>ATP</w:t>
      </w:r>
      <w:r>
        <w:rPr>
          <w:rFonts w:ascii="Times New Roman" w:eastAsia="Yu Mincho" w:hAnsi="Times New Roman" w:cs="Times New Roman"/>
          <w:sz w:val="24"/>
          <w:szCs w:val="24"/>
          <w:lang w:eastAsia="ja-JP"/>
        </w:rPr>
        <w:t xml:space="preserve">, which represents the desynchronization penalty; </w:t>
      </w:r>
      <w:proofErr w:type="gramStart"/>
      <w:r>
        <w:rPr>
          <w:rFonts w:ascii="Times New Roman" w:eastAsia="Yu Mincho" w:hAnsi="Times New Roman" w:cs="Times New Roman"/>
          <w:sz w:val="24"/>
          <w:szCs w:val="24"/>
          <w:lang w:eastAsia="ja-JP"/>
        </w:rPr>
        <w:t xml:space="preserve">and </w:t>
      </w:r>
      <w:proofErr w:type="gramEnd"/>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Pr>
          <w:rFonts w:ascii="Times New Roman" w:eastAsia="Yu Mincho" w:hAnsi="Times New Roman" w:cs="Times New Roman"/>
          <w:sz w:val="24"/>
          <w:szCs w:val="24"/>
          <w:lang w:eastAsia="ja-JP"/>
        </w:rPr>
        <w:t xml:space="preserve">, which represents normal bus delay. DBL will eliminate delays for all transfers and decrease all transfers’ total time penalty universally. Nevertheless, with DBL removing a generating trip’s delay, it will help reducing desynchronization during the transfer process. However, with DBL eliminating a receiving trip’s delay, it will increase desynchronization, but not necessarily enlarge the time penalty. To measure the two factors’ influence on the saved time, we specifically inspected TR difference and ATTP difference for DBL-generating </w:t>
      </w:r>
      <w:r>
        <w:rPr>
          <w:rFonts w:ascii="Times New Roman" w:eastAsia="Yu Mincho" w:hAnsi="Times New Roman" w:cs="Times New Roman"/>
          <w:sz w:val="24"/>
          <w:szCs w:val="24"/>
          <w:lang w:eastAsia="ja-JP"/>
        </w:rPr>
        <w:lastRenderedPageBreak/>
        <w:t xml:space="preserve">and DBL-receiving transfers. By comparing the two measures, we investigated how DBL helps save time for the </w:t>
      </w:r>
      <w:del w:id="759" w:author="Liu, Luyu" w:date="2019-10-09T18:53:00Z">
        <w:r w:rsidDel="00140FEB">
          <w:rPr>
            <w:rFonts w:ascii="Times New Roman" w:eastAsia="Yu Mincho" w:hAnsi="Times New Roman" w:cs="Times New Roman"/>
            <w:sz w:val="24"/>
            <w:szCs w:val="24"/>
            <w:lang w:eastAsia="ja-JP"/>
          </w:rPr>
          <w:delText xml:space="preserve">PT </w:delText>
        </w:r>
      </w:del>
      <w:ins w:id="760" w:author="Liu, Luyu" w:date="2019-10-09T18:53:00Z">
        <w:r w:rsidR="00140FEB">
          <w:rPr>
            <w:rFonts w:ascii="Times New Roman" w:eastAsia="Yu Mincho" w:hAnsi="Times New Roman" w:cs="Times New Roman"/>
            <w:sz w:val="24"/>
            <w:szCs w:val="24"/>
            <w:lang w:eastAsia="ja-JP"/>
          </w:rPr>
          <w:t xml:space="preserve">transit </w:t>
        </w:r>
      </w:ins>
      <w:r>
        <w:rPr>
          <w:rFonts w:ascii="Times New Roman" w:eastAsia="Yu Mincho" w:hAnsi="Times New Roman" w:cs="Times New Roman"/>
          <w:sz w:val="24"/>
          <w:szCs w:val="24"/>
          <w:lang w:eastAsia="ja-JP"/>
        </w:rPr>
        <w:t>users.</w:t>
      </w:r>
    </w:p>
    <w:p w14:paraId="3C206F59" w14:textId="1EA4CE3B" w:rsidR="003F507F" w:rsidRPr="003816A2" w:rsidRDefault="00430E2C" w:rsidP="00430E2C">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_Ref19285104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14</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shows that DBL will decrease desynchronization for DBL-generating transfers, while it will increase desynchronization for DBL-receiving transfers.</w:t>
      </w:r>
      <w:r w:rsidR="002015BC">
        <w:rPr>
          <w:rFonts w:ascii="Times New Roman" w:eastAsia="Yu Mincho" w:hAnsi="Times New Roman" w:cs="Times New Roman"/>
          <w:sz w:val="24"/>
          <w:szCs w:val="24"/>
          <w:lang w:eastAsia="ja-JP"/>
        </w:rPr>
        <w:t xml:space="preserve"> This conclusion hold</w:t>
      </w:r>
      <w:r w:rsidR="00D03901">
        <w:rPr>
          <w:rFonts w:ascii="Times New Roman" w:eastAsia="Yu Mincho" w:hAnsi="Times New Roman" w:cs="Times New Roman"/>
          <w:sz w:val="24"/>
          <w:szCs w:val="24"/>
          <w:lang w:eastAsia="ja-JP"/>
        </w:rPr>
        <w:t>s</w:t>
      </w:r>
      <w:r w:rsidR="002015BC">
        <w:rPr>
          <w:rFonts w:ascii="Times New Roman" w:eastAsia="Yu Mincho" w:hAnsi="Times New Roman" w:cs="Times New Roman"/>
          <w:sz w:val="24"/>
          <w:szCs w:val="24"/>
          <w:lang w:eastAsia="ja-JP"/>
        </w:rPr>
        <w:t xml:space="preserve"> true for both datasets.</w:t>
      </w:r>
      <w:r w:rsidR="007A5860">
        <w:rPr>
          <w:rFonts w:ascii="Times New Roman" w:eastAsia="Yu Mincho" w:hAnsi="Times New Roman" w:cs="Times New Roman"/>
          <w:sz w:val="24"/>
          <w:szCs w:val="24"/>
          <w:lang w:eastAsia="ja-JP"/>
        </w:rPr>
        <w:t xml:space="preserve"> </w:t>
      </w:r>
      <w:r w:rsidR="003F507F">
        <w:rPr>
          <w:rFonts w:ascii="Times New Roman" w:eastAsia="Yu Mincho" w:hAnsi="Times New Roman" w:cs="Times New Roman"/>
          <w:sz w:val="24"/>
          <w:szCs w:val="24"/>
          <w:lang w:eastAsia="ja-JP"/>
        </w:rPr>
        <w:t xml:space="preserve">The rationale behind this is: </w:t>
      </w:r>
      <w:r w:rsidR="003816A2">
        <w:rPr>
          <w:rFonts w:ascii="Times New Roman" w:eastAsia="Yu Mincho" w:hAnsi="Times New Roman" w:cs="Times New Roman"/>
          <w:sz w:val="24"/>
          <w:szCs w:val="24"/>
          <w:lang w:eastAsia="ja-JP"/>
        </w:rPr>
        <w:t xml:space="preserve">for a DBL-generating transfer, there is always a </w:t>
      </w:r>
      <w:r w:rsidR="003816A2">
        <w:rPr>
          <w:rFonts w:ascii="Times New Roman" w:hAnsi="Times New Roman" w:cs="Times New Roman" w:hint="eastAsia"/>
          <w:sz w:val="24"/>
          <w:szCs w:val="24"/>
        </w:rPr>
        <w:t>coun</w:t>
      </w:r>
      <w:r w:rsidR="003816A2">
        <w:rPr>
          <w:rFonts w:ascii="Times New Roman" w:hAnsi="Times New Roman" w:cs="Times New Roman"/>
          <w:sz w:val="24"/>
          <w:szCs w:val="24"/>
        </w:rPr>
        <w:t xml:space="preserve">terpart of DBL-receiving transfer. </w:t>
      </w:r>
      <w:r w:rsidR="00D865EB">
        <w:rPr>
          <w:rFonts w:ascii="Times New Roman" w:hAnsi="Times New Roman" w:cs="Times New Roman"/>
          <w:sz w:val="24"/>
          <w:szCs w:val="24"/>
        </w:rPr>
        <w:t xml:space="preserve">When DBL improves the performance of the DBL-generating transfer, it will degrade the performance of </w:t>
      </w:r>
      <w:r w:rsidR="007A5860">
        <w:rPr>
          <w:rFonts w:ascii="Times New Roman" w:hAnsi="Times New Roman" w:cs="Times New Roman"/>
          <w:sz w:val="24"/>
          <w:szCs w:val="24"/>
        </w:rPr>
        <w:t xml:space="preserve">the </w:t>
      </w:r>
      <w:r w:rsidR="00D865EB">
        <w:rPr>
          <w:rFonts w:ascii="Times New Roman" w:hAnsi="Times New Roman" w:cs="Times New Roman"/>
          <w:sz w:val="24"/>
          <w:szCs w:val="24"/>
        </w:rPr>
        <w:t>DBL-receiving transfer</w:t>
      </w:r>
      <w:r w:rsidR="00285491">
        <w:rPr>
          <w:rFonts w:ascii="Times New Roman" w:hAnsi="Times New Roman" w:cs="Times New Roman"/>
          <w:sz w:val="24"/>
          <w:szCs w:val="24"/>
        </w:rPr>
        <w:t xml:space="preserve"> simultaneously</w:t>
      </w:r>
      <w:r w:rsidR="00D865EB">
        <w:rPr>
          <w:rFonts w:ascii="Times New Roman" w:hAnsi="Times New Roman" w:cs="Times New Roman"/>
          <w:sz w:val="24"/>
          <w:szCs w:val="24"/>
        </w:rPr>
        <w:t xml:space="preserve">. </w:t>
      </w:r>
      <w:r w:rsidR="007A5860">
        <w:rPr>
          <w:rFonts w:ascii="Times New Roman" w:eastAsia="Yu Mincho" w:hAnsi="Times New Roman" w:cs="Times New Roman"/>
          <w:sz w:val="24"/>
          <w:szCs w:val="24"/>
          <w:lang w:eastAsia="ja-JP"/>
        </w:rPr>
        <w:t>As we combined the two classes of transfers, the graph suggests DBL will not significantly improve the overall TR</w:t>
      </w:r>
      <w:r w:rsidR="00CB0BBA">
        <w:rPr>
          <w:rFonts w:ascii="Times New Roman" w:eastAsia="Yu Mincho" w:hAnsi="Times New Roman" w:cs="Times New Roman"/>
          <w:sz w:val="24"/>
          <w:szCs w:val="24"/>
          <w:lang w:eastAsia="ja-JP"/>
        </w:rPr>
        <w:t xml:space="preserve"> performance</w:t>
      </w:r>
      <w:r w:rsidR="007A5860">
        <w:rPr>
          <w:rFonts w:ascii="Times New Roman" w:eastAsia="Yu Mincho" w:hAnsi="Times New Roman" w:cs="Times New Roman"/>
          <w:sz w:val="24"/>
          <w:szCs w:val="24"/>
          <w:lang w:eastAsia="ja-JP"/>
        </w:rPr>
        <w:t>.</w:t>
      </w:r>
    </w:p>
    <w:p w14:paraId="28C7DF98" w14:textId="112E5CCD" w:rsidR="00430E2C" w:rsidRDefault="00430E2C" w:rsidP="00430E2C">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However, the ATTP’s spatial and temporal pattern </w:t>
      </w:r>
      <w:r w:rsidR="00094071">
        <w:rPr>
          <w:rFonts w:ascii="Times New Roman" w:eastAsia="Yu Mincho" w:hAnsi="Times New Roman" w:cs="Times New Roman"/>
          <w:sz w:val="24"/>
          <w:szCs w:val="24"/>
          <w:lang w:eastAsia="ja-JP"/>
        </w:rPr>
        <w:t xml:space="preserve">with original </w:t>
      </w:r>
      <w:r w:rsidR="00577B40">
        <w:rPr>
          <w:rFonts w:ascii="Times New Roman" w:eastAsia="Yu Mincho" w:hAnsi="Times New Roman" w:cs="Times New Roman"/>
          <w:sz w:val="24"/>
          <w:szCs w:val="24"/>
          <w:lang w:eastAsia="ja-JP"/>
        </w:rPr>
        <w:t>GTFS</w:t>
      </w:r>
      <w:r w:rsidR="00094071">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_Ref19285078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A1C37">
        <w:rPr>
          <w:rFonts w:ascii="Times New Roman" w:eastAsia="Yu Mincho" w:hAnsi="Times New Roman" w:cs="Times New Roman"/>
          <w:sz w:val="24"/>
          <w:szCs w:val="24"/>
          <w:lang w:eastAsia="ja-JP"/>
        </w:rPr>
        <w:t xml:space="preserve">Figure </w:t>
      </w:r>
      <w:r w:rsidR="00BA1C37">
        <w:rPr>
          <w:rFonts w:ascii="Times New Roman" w:eastAsia="Yu Mincho" w:hAnsi="Times New Roman" w:cs="Times New Roman"/>
          <w:noProof/>
          <w:sz w:val="24"/>
          <w:szCs w:val="24"/>
          <w:lang w:eastAsia="ja-JP"/>
        </w:rPr>
        <w:t>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_Ref19285122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A1C37">
        <w:rPr>
          <w:rFonts w:ascii="Times New Roman" w:eastAsia="Yu Mincho" w:hAnsi="Times New Roman" w:cs="Times New Roman"/>
          <w:sz w:val="24"/>
          <w:szCs w:val="24"/>
          <w:lang w:eastAsia="ja-JP"/>
        </w:rPr>
        <w:t xml:space="preserve">Figure </w:t>
      </w:r>
      <w:r w:rsidR="00BA1C37">
        <w:rPr>
          <w:rFonts w:ascii="Times New Roman" w:eastAsia="Yu Mincho" w:hAnsi="Times New Roman" w:cs="Times New Roman"/>
          <w:noProof/>
          <w:sz w:val="24"/>
          <w:szCs w:val="24"/>
          <w:lang w:eastAsia="ja-JP"/>
        </w:rPr>
        <w:t>15</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suggests the ATTP of stops on the DBL will universally </w:t>
      </w:r>
      <w:r w:rsidR="00BA1C37">
        <w:rPr>
          <w:rFonts w:ascii="Times New Roman" w:eastAsia="Yu Mincho" w:hAnsi="Times New Roman" w:cs="Times New Roman"/>
          <w:sz w:val="24"/>
          <w:szCs w:val="24"/>
          <w:lang w:eastAsia="ja-JP"/>
        </w:rPr>
        <w:t>decrease</w:t>
      </w:r>
      <w:r>
        <w:rPr>
          <w:rFonts w:ascii="Times New Roman" w:eastAsia="Yu Mincho" w:hAnsi="Times New Roman" w:cs="Times New Roman"/>
          <w:sz w:val="24"/>
          <w:szCs w:val="24"/>
          <w:lang w:eastAsia="ja-JP"/>
        </w:rPr>
        <w:t xml:space="preserve"> for </w:t>
      </w:r>
      <w:r w:rsidR="00BA1C37">
        <w:rPr>
          <w:rFonts w:ascii="Times New Roman" w:eastAsia="Yu Mincho" w:hAnsi="Times New Roman" w:cs="Times New Roman"/>
          <w:sz w:val="24"/>
          <w:szCs w:val="24"/>
          <w:lang w:eastAsia="ja-JP"/>
        </w:rPr>
        <w:t xml:space="preserve">both </w:t>
      </w:r>
      <w:r>
        <w:rPr>
          <w:rFonts w:ascii="Times New Roman" w:eastAsia="Yu Mincho" w:hAnsi="Times New Roman" w:cs="Times New Roman"/>
          <w:sz w:val="24"/>
          <w:szCs w:val="24"/>
          <w:lang w:eastAsia="ja-JP"/>
        </w:rPr>
        <w:t>DBL-generating and DBL-receiving transfers</w:t>
      </w:r>
      <w:r w:rsidR="002647CF">
        <w:rPr>
          <w:rFonts w:ascii="Times New Roman" w:eastAsia="Yu Mincho" w:hAnsi="Times New Roman" w:cs="Times New Roman"/>
          <w:sz w:val="24"/>
          <w:szCs w:val="24"/>
          <w:lang w:eastAsia="ja-JP"/>
        </w:rPr>
        <w:t>; APC-GTFS’s results also show similar patterns</w:t>
      </w:r>
      <w:r>
        <w:rPr>
          <w:rFonts w:ascii="Times New Roman" w:eastAsia="Yu Mincho" w:hAnsi="Times New Roman" w:cs="Times New Roman"/>
          <w:sz w:val="24"/>
          <w:szCs w:val="24"/>
          <w:lang w:eastAsia="ja-JP"/>
        </w:rPr>
        <w:t xml:space="preserve">. This </w:t>
      </w:r>
      <w:r w:rsidR="00FE6A32">
        <w:rPr>
          <w:rFonts w:ascii="Times New Roman" w:eastAsia="Yu Mincho" w:hAnsi="Times New Roman" w:cs="Times New Roman"/>
          <w:sz w:val="24"/>
          <w:szCs w:val="24"/>
          <w:lang w:eastAsia="ja-JP"/>
        </w:rPr>
        <w:t>moreover</w:t>
      </w:r>
      <w:r>
        <w:rPr>
          <w:rFonts w:ascii="Times New Roman" w:eastAsia="Yu Mincho" w:hAnsi="Times New Roman" w:cs="Times New Roman"/>
          <w:sz w:val="24"/>
          <w:szCs w:val="24"/>
          <w:lang w:eastAsia="ja-JP"/>
        </w:rPr>
        <w:t xml:space="preserve"> suggests that for </w:t>
      </w:r>
      <w:r w:rsidR="003D536A">
        <w:rPr>
          <w:rFonts w:ascii="Times New Roman" w:eastAsia="Yu Mincho" w:hAnsi="Times New Roman" w:cs="Times New Roman"/>
          <w:sz w:val="24"/>
          <w:szCs w:val="24"/>
          <w:lang w:eastAsia="ja-JP"/>
        </w:rPr>
        <w:t xml:space="preserve">the average </w:t>
      </w:r>
      <w:r>
        <w:rPr>
          <w:rFonts w:ascii="Times New Roman" w:eastAsia="Yu Mincho" w:hAnsi="Times New Roman" w:cs="Times New Roman"/>
          <w:sz w:val="24"/>
          <w:szCs w:val="24"/>
          <w:lang w:eastAsia="ja-JP"/>
        </w:rPr>
        <w:t>TTP</w:t>
      </w:r>
      <w:r w:rsidR="003D536A">
        <w:rPr>
          <w:rFonts w:ascii="Times New Roman" w:eastAsia="Yu Mincho" w:hAnsi="Times New Roman" w:cs="Times New Roman"/>
          <w:sz w:val="24"/>
          <w:szCs w:val="24"/>
          <w:lang w:eastAsia="ja-JP"/>
        </w:rPr>
        <w:t xml:space="preserve"> of the </w:t>
      </w:r>
      <w:r w:rsidR="00C17E21">
        <w:rPr>
          <w:rFonts w:ascii="Times New Roman" w:eastAsia="Yu Mincho" w:hAnsi="Times New Roman" w:cs="Times New Roman"/>
          <w:sz w:val="24"/>
          <w:szCs w:val="24"/>
          <w:lang w:eastAsia="ja-JP"/>
        </w:rPr>
        <w:t>COTA system</w:t>
      </w:r>
      <w:r>
        <w:rPr>
          <w:rFonts w:ascii="Times New Roman" w:eastAsia="Yu Mincho" w:hAnsi="Times New Roman" w:cs="Times New Roman"/>
          <w:sz w:val="24"/>
          <w:szCs w:val="24"/>
          <w:lang w:eastAsia="ja-JP"/>
        </w:rPr>
        <w:t xml:space="preserve">,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Pr>
          <w:rFonts w:ascii="Times New Roman" w:eastAsia="Yu Mincho" w:hAnsi="Times New Roman" w:cs="Times New Roman"/>
          <w:sz w:val="24"/>
          <w:szCs w:val="24"/>
          <w:lang w:eastAsia="ja-JP"/>
        </w:rPr>
        <w:t xml:space="preserve"> is the dominating factors after implementing the DBL (see Equation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_Ref19453714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w:t>
      </w:r>
      <w:r w:rsidR="00CE1D23">
        <w:rPr>
          <w:rFonts w:ascii="Times New Roman" w:hAnsi="Times New Roman" w:cs="Times New Roman"/>
          <w:noProof/>
          <w:sz w:val="24"/>
          <w:szCs w:val="24"/>
        </w:rPr>
        <w:t>5</w:t>
      </w:r>
      <w:r w:rsidR="00CE1D23">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Also, since DBL-generating transfers benefit from both less desynchronization and less delay, they save more time than the average; since desynchronization increases for DBL-receiving transfers, they still </w:t>
      </w:r>
      <w:r w:rsidR="00AD00BA">
        <w:rPr>
          <w:rFonts w:ascii="Times New Roman" w:eastAsia="Yu Mincho" w:hAnsi="Times New Roman" w:cs="Times New Roman"/>
          <w:sz w:val="24"/>
          <w:szCs w:val="24"/>
          <w:lang w:eastAsia="ja-JP"/>
        </w:rPr>
        <w:t xml:space="preserve">generally </w:t>
      </w:r>
      <w:r>
        <w:rPr>
          <w:rFonts w:ascii="Times New Roman" w:eastAsia="Yu Mincho" w:hAnsi="Times New Roman" w:cs="Times New Roman"/>
          <w:sz w:val="24"/>
          <w:szCs w:val="24"/>
          <w:lang w:eastAsia="ja-JP"/>
        </w:rPr>
        <w:t>save</w:t>
      </w:r>
      <w:r w:rsidR="00E35607">
        <w:rPr>
          <w:rFonts w:ascii="Times New Roman" w:eastAsia="Yu Mincho" w:hAnsi="Times New Roman" w:cs="Times New Roman"/>
          <w:sz w:val="24"/>
          <w:szCs w:val="24"/>
          <w:lang w:eastAsia="ja-JP"/>
        </w:rPr>
        <w:t xml:space="preserve"> time but less than the average.</w:t>
      </w:r>
    </w:p>
    <w:p w14:paraId="45B738B3" w14:textId="5471B325" w:rsidR="00491109" w:rsidRDefault="00127732" w:rsidP="001C7D73">
      <w:pPr>
        <w:spacing w:line="240" w:lineRule="auto"/>
        <w:jc w:val="center"/>
      </w:pPr>
      <w:r>
        <w:rPr>
          <w:noProof/>
        </w:rPr>
        <w:drawing>
          <wp:inline distT="0" distB="0" distL="0" distR="0" wp14:anchorId="28F274AD" wp14:editId="6B30C6AD">
            <wp:extent cx="5486400" cy="40157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4015740"/>
                    </a:xfrm>
                    <a:prstGeom prst="rect">
                      <a:avLst/>
                    </a:prstGeom>
                  </pic:spPr>
                </pic:pic>
              </a:graphicData>
            </a:graphic>
          </wp:inline>
        </w:drawing>
      </w:r>
    </w:p>
    <w:p w14:paraId="2107094A" w14:textId="47BDEDA7" w:rsidR="00491109" w:rsidRPr="00B257BE" w:rsidRDefault="00491109" w:rsidP="00491109">
      <w:pPr>
        <w:spacing w:line="240" w:lineRule="auto"/>
        <w:jc w:val="center"/>
        <w:rPr>
          <w:rFonts w:ascii="Times New Roman" w:hAnsi="Times New Roman" w:cs="Times New Roman"/>
          <w:sz w:val="24"/>
          <w:szCs w:val="24"/>
        </w:rPr>
      </w:pPr>
      <w:bookmarkStart w:id="761" w:name="_Ref19285104"/>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14</w:t>
      </w:r>
      <w:r>
        <w:rPr>
          <w:rFonts w:ascii="Times New Roman" w:eastAsia="Yu Mincho" w:hAnsi="Times New Roman" w:cs="Times New Roman"/>
          <w:sz w:val="24"/>
          <w:szCs w:val="24"/>
          <w:lang w:eastAsia="ja-JP"/>
        </w:rPr>
        <w:fldChar w:fldCharType="end"/>
      </w:r>
      <w:bookmarkEnd w:id="761"/>
      <w:r>
        <w:rPr>
          <w:rFonts w:ascii="Times New Roman" w:eastAsia="Yu Mincho" w:hAnsi="Times New Roman" w:cs="Times New Roman"/>
          <w:sz w:val="24"/>
          <w:szCs w:val="24"/>
          <w:lang w:eastAsia="ja-JP"/>
        </w:rPr>
        <w:t xml:space="preserve"> Temporal pattern of simulated changes in TR after implementing a dedicated bus lane</w:t>
      </w:r>
      <w:r w:rsidR="00E21BE6">
        <w:rPr>
          <w:rFonts w:ascii="Times New Roman" w:eastAsia="Yu Mincho" w:hAnsi="Times New Roman" w:cs="Times New Roman"/>
          <w:sz w:val="24"/>
          <w:szCs w:val="24"/>
          <w:lang w:eastAsia="ja-JP"/>
        </w:rPr>
        <w:t xml:space="preserve"> with original GTFS (up) and APC-GTFS</w:t>
      </w:r>
      <w:r>
        <w:rPr>
          <w:rFonts w:ascii="Times New Roman" w:eastAsia="Yu Mincho" w:hAnsi="Times New Roman" w:cs="Times New Roman"/>
          <w:sz w:val="24"/>
          <w:szCs w:val="24"/>
          <w:lang w:eastAsia="ja-JP"/>
        </w:rPr>
        <w:t xml:space="preserve"> </w:t>
      </w:r>
      <w:r w:rsidR="00E21BE6">
        <w:rPr>
          <w:rFonts w:ascii="Times New Roman" w:eastAsia="Yu Mincho" w:hAnsi="Times New Roman" w:cs="Times New Roman"/>
          <w:sz w:val="24"/>
          <w:szCs w:val="24"/>
          <w:lang w:eastAsia="ja-JP"/>
        </w:rPr>
        <w:t xml:space="preserve">(down) </w:t>
      </w:r>
      <w:r>
        <w:rPr>
          <w:rFonts w:ascii="Times New Roman" w:eastAsia="Yu Mincho" w:hAnsi="Times New Roman" w:cs="Times New Roman"/>
          <w:sz w:val="24"/>
          <w:szCs w:val="24"/>
          <w:lang w:eastAsia="ja-JP"/>
        </w:rPr>
        <w:t>(gaps indicate missing data)</w:t>
      </w:r>
    </w:p>
    <w:p w14:paraId="25FC22B1" w14:textId="77777777" w:rsidR="00491109" w:rsidRDefault="00491109" w:rsidP="00491109">
      <w:pPr>
        <w:spacing w:line="240" w:lineRule="auto"/>
        <w:jc w:val="center"/>
        <w:rPr>
          <w:rFonts w:ascii="Times New Roman" w:eastAsia="Yu Mincho" w:hAnsi="Times New Roman" w:cs="Times New Roman"/>
          <w:sz w:val="24"/>
          <w:szCs w:val="24"/>
          <w:lang w:eastAsia="ja-JP"/>
        </w:rPr>
      </w:pPr>
    </w:p>
    <w:p w14:paraId="54CBACBA" w14:textId="7CB1BCDB" w:rsidR="00491109" w:rsidRDefault="00491109" w:rsidP="00491109">
      <w:pPr>
        <w:spacing w:line="240" w:lineRule="auto"/>
        <w:jc w:val="center"/>
        <w:rPr>
          <w:rFonts w:ascii="Times New Roman" w:eastAsia="Yu Mincho" w:hAnsi="Times New Roman" w:cs="Times New Roman"/>
          <w:sz w:val="24"/>
          <w:szCs w:val="24"/>
          <w:lang w:eastAsia="ja-JP"/>
        </w:rPr>
      </w:pPr>
    </w:p>
    <w:p w14:paraId="4B99A092" w14:textId="2BED1C86" w:rsidR="001716DE" w:rsidRDefault="00127732" w:rsidP="00491109">
      <w:pPr>
        <w:spacing w:line="240" w:lineRule="auto"/>
        <w:jc w:val="center"/>
        <w:rPr>
          <w:rFonts w:ascii="Times New Roman" w:eastAsia="Yu Mincho" w:hAnsi="Times New Roman" w:cs="Times New Roman"/>
          <w:sz w:val="24"/>
          <w:szCs w:val="24"/>
          <w:lang w:eastAsia="ja-JP"/>
        </w:rPr>
      </w:pPr>
      <w:r>
        <w:rPr>
          <w:noProof/>
        </w:rPr>
        <w:drawing>
          <wp:inline distT="0" distB="0" distL="0" distR="0" wp14:anchorId="426BFC3F" wp14:editId="6E8D9734">
            <wp:extent cx="5486400" cy="46589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4658995"/>
                    </a:xfrm>
                    <a:prstGeom prst="rect">
                      <a:avLst/>
                    </a:prstGeom>
                  </pic:spPr>
                </pic:pic>
              </a:graphicData>
            </a:graphic>
          </wp:inline>
        </w:drawing>
      </w:r>
    </w:p>
    <w:p w14:paraId="4BD63CB6" w14:textId="23EB3D78" w:rsidR="00491109" w:rsidRDefault="00491109" w:rsidP="00491109">
      <w:pPr>
        <w:spacing w:line="240" w:lineRule="auto"/>
        <w:jc w:val="center"/>
        <w:rPr>
          <w:rFonts w:ascii="Times New Roman" w:eastAsia="Yu Mincho" w:hAnsi="Times New Roman" w:cs="Times New Roman"/>
          <w:sz w:val="24"/>
          <w:szCs w:val="24"/>
          <w:lang w:eastAsia="ja-JP"/>
        </w:rPr>
      </w:pPr>
      <w:bookmarkStart w:id="762" w:name="_Ref19285122"/>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15</w:t>
      </w:r>
      <w:r>
        <w:rPr>
          <w:rFonts w:ascii="Times New Roman" w:eastAsia="Yu Mincho" w:hAnsi="Times New Roman" w:cs="Times New Roman"/>
          <w:sz w:val="24"/>
          <w:szCs w:val="24"/>
          <w:lang w:eastAsia="ja-JP"/>
        </w:rPr>
        <w:fldChar w:fldCharType="end"/>
      </w:r>
      <w:bookmarkEnd w:id="762"/>
      <w:r>
        <w:rPr>
          <w:rFonts w:ascii="Times New Roman" w:eastAsia="Yu Mincho" w:hAnsi="Times New Roman" w:cs="Times New Roman"/>
          <w:sz w:val="24"/>
          <w:szCs w:val="24"/>
          <w:lang w:eastAsia="ja-JP"/>
        </w:rPr>
        <w:t xml:space="preserve"> Temporal pattern of simulated changes in ATTP after implementing a dedicated bus lane</w:t>
      </w:r>
      <w:r w:rsidR="00AB596C" w:rsidRPr="00AB596C">
        <w:rPr>
          <w:rFonts w:ascii="Times New Roman" w:eastAsia="Yu Mincho" w:hAnsi="Times New Roman" w:cs="Times New Roman"/>
          <w:sz w:val="24"/>
          <w:szCs w:val="24"/>
          <w:lang w:eastAsia="ja-JP"/>
        </w:rPr>
        <w:t xml:space="preserve"> </w:t>
      </w:r>
      <w:r w:rsidR="00AB596C">
        <w:rPr>
          <w:rFonts w:ascii="Times New Roman" w:eastAsia="Yu Mincho" w:hAnsi="Times New Roman" w:cs="Times New Roman"/>
          <w:sz w:val="24"/>
          <w:szCs w:val="24"/>
          <w:lang w:eastAsia="ja-JP"/>
        </w:rPr>
        <w:t xml:space="preserve">with original GTFS (up) and APC-GTFS (down) </w:t>
      </w:r>
      <w:r>
        <w:rPr>
          <w:rFonts w:ascii="Times New Roman" w:eastAsia="Yu Mincho" w:hAnsi="Times New Roman" w:cs="Times New Roman"/>
          <w:sz w:val="24"/>
          <w:szCs w:val="24"/>
          <w:lang w:eastAsia="ja-JP"/>
        </w:rPr>
        <w:t xml:space="preserve"> (gaps correspond to missing data)</w:t>
      </w:r>
    </w:p>
    <w:p w14:paraId="6F658D4F" w14:textId="225A1339" w:rsidR="002A288D" w:rsidRPr="002A288D" w:rsidRDefault="002A288D" w:rsidP="002A288D">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Based on this simulation, we conclude that DBL is a good strategy to decrease transfer users’ total time penalty.</w:t>
      </w:r>
      <w:r>
        <w:rPr>
          <w:rFonts w:ascii="Times New Roman" w:hAnsi="Times New Roman" w:cs="Times New Roman"/>
          <w:sz w:val="24"/>
          <w:szCs w:val="24"/>
        </w:rPr>
        <w:t xml:space="preserve"> </w:t>
      </w:r>
      <w:r w:rsidR="007B10B4">
        <w:rPr>
          <w:rFonts w:ascii="Times New Roman" w:eastAsia="Yu Mincho" w:hAnsi="Times New Roman" w:cs="Times New Roman"/>
          <w:sz w:val="24"/>
          <w:szCs w:val="24"/>
          <w:lang w:eastAsia="ja-JP"/>
        </w:rPr>
        <w:fldChar w:fldCharType="begin"/>
      </w:r>
      <w:r w:rsidR="007B10B4">
        <w:rPr>
          <w:rFonts w:ascii="Times New Roman" w:eastAsia="Yu Mincho" w:hAnsi="Times New Roman" w:cs="Times New Roman"/>
          <w:sz w:val="24"/>
          <w:szCs w:val="24"/>
          <w:lang w:eastAsia="ja-JP"/>
        </w:rPr>
        <w:instrText xml:space="preserve"> REF _Ref19285104 \h </w:instrText>
      </w:r>
      <w:r w:rsidR="007B10B4">
        <w:rPr>
          <w:rFonts w:ascii="Times New Roman" w:eastAsia="Yu Mincho" w:hAnsi="Times New Roman" w:cs="Times New Roman"/>
          <w:sz w:val="24"/>
          <w:szCs w:val="24"/>
          <w:lang w:eastAsia="ja-JP"/>
        </w:rPr>
      </w:r>
      <w:r w:rsidR="007B10B4">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14</w:t>
      </w:r>
      <w:r w:rsidR="007B10B4">
        <w:rPr>
          <w:rFonts w:ascii="Times New Roman" w:eastAsia="Yu Mincho" w:hAnsi="Times New Roman" w:cs="Times New Roman"/>
          <w:sz w:val="24"/>
          <w:szCs w:val="24"/>
          <w:lang w:eastAsia="ja-JP"/>
        </w:rPr>
        <w:fldChar w:fldCharType="end"/>
      </w:r>
      <w:r w:rsidR="007B10B4">
        <w:rPr>
          <w:rFonts w:ascii="Times New Roman" w:eastAsia="Yu Mincho" w:hAnsi="Times New Roman" w:cs="Times New Roman"/>
          <w:sz w:val="24"/>
          <w:szCs w:val="24"/>
          <w:lang w:eastAsia="ja-JP"/>
        </w:rPr>
        <w:t xml:space="preserve"> and </w:t>
      </w:r>
      <w:r w:rsidR="007B10B4">
        <w:rPr>
          <w:rFonts w:ascii="Times New Roman" w:eastAsia="Yu Mincho" w:hAnsi="Times New Roman" w:cs="Times New Roman"/>
          <w:sz w:val="24"/>
          <w:szCs w:val="24"/>
          <w:lang w:eastAsia="ja-JP"/>
        </w:rPr>
        <w:fldChar w:fldCharType="begin"/>
      </w:r>
      <w:r w:rsidR="007B10B4">
        <w:rPr>
          <w:rFonts w:ascii="Times New Roman" w:eastAsia="Yu Mincho" w:hAnsi="Times New Roman" w:cs="Times New Roman"/>
          <w:sz w:val="24"/>
          <w:szCs w:val="24"/>
          <w:lang w:eastAsia="ja-JP"/>
        </w:rPr>
        <w:instrText xml:space="preserve"> REF _Ref19285122 \h </w:instrText>
      </w:r>
      <w:r w:rsidR="007B10B4">
        <w:rPr>
          <w:rFonts w:ascii="Times New Roman" w:eastAsia="Yu Mincho" w:hAnsi="Times New Roman" w:cs="Times New Roman"/>
          <w:sz w:val="24"/>
          <w:szCs w:val="24"/>
          <w:lang w:eastAsia="ja-JP"/>
        </w:rPr>
      </w:r>
      <w:r w:rsidR="007B10B4">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15</w:t>
      </w:r>
      <w:r w:rsidR="007B10B4">
        <w:rPr>
          <w:rFonts w:ascii="Times New Roman" w:eastAsia="Yu Mincho" w:hAnsi="Times New Roman" w:cs="Times New Roman"/>
          <w:sz w:val="24"/>
          <w:szCs w:val="24"/>
          <w:lang w:eastAsia="ja-JP"/>
        </w:rPr>
        <w:fldChar w:fldCharType="end"/>
      </w:r>
      <w:r w:rsidR="007B10B4">
        <w:rPr>
          <w:rFonts w:ascii="Times New Roman" w:eastAsia="Yu Mincho" w:hAnsi="Times New Roman" w:cs="Times New Roman"/>
          <w:sz w:val="24"/>
          <w:szCs w:val="24"/>
          <w:lang w:eastAsia="ja-JP"/>
        </w:rPr>
        <w:t xml:space="preserve"> also </w:t>
      </w:r>
      <w:r w:rsidR="00BB19B6">
        <w:rPr>
          <w:rFonts w:ascii="Times New Roman" w:eastAsia="Yu Mincho" w:hAnsi="Times New Roman" w:cs="Times New Roman"/>
          <w:sz w:val="24"/>
          <w:szCs w:val="24"/>
          <w:lang w:eastAsia="ja-JP"/>
        </w:rPr>
        <w:t>demonstrate</w:t>
      </w:r>
      <w:r w:rsidR="007B10B4">
        <w:rPr>
          <w:rFonts w:ascii="Times New Roman" w:eastAsia="Yu Mincho" w:hAnsi="Times New Roman" w:cs="Times New Roman"/>
          <w:sz w:val="24"/>
          <w:szCs w:val="24"/>
          <w:lang w:eastAsia="ja-JP"/>
        </w:rPr>
        <w:t xml:space="preserve"> that: synchronization is </w:t>
      </w:r>
      <w:del w:id="763" w:author="Miller,  Dr. Harvey J." w:date="2019-10-09T16:33:00Z">
        <w:r w:rsidR="00672AAC" w:rsidDel="009D3E9F">
          <w:rPr>
            <w:rFonts w:ascii="Times New Roman" w:eastAsia="Yu Mincho" w:hAnsi="Times New Roman" w:cs="Times New Roman"/>
            <w:sz w:val="24"/>
            <w:szCs w:val="24"/>
            <w:lang w:eastAsia="ja-JP"/>
          </w:rPr>
          <w:delText>binary</w:delText>
        </w:r>
        <w:r w:rsidR="00CF2F0F" w:rsidDel="009D3E9F">
          <w:rPr>
            <w:rFonts w:ascii="Times New Roman" w:eastAsia="Yu Mincho" w:hAnsi="Times New Roman" w:cs="Times New Roman"/>
            <w:sz w:val="24"/>
            <w:szCs w:val="24"/>
            <w:lang w:eastAsia="ja-JP"/>
          </w:rPr>
          <w:delText xml:space="preserve"> and </w:delText>
        </w:r>
      </w:del>
      <w:r w:rsidR="000314CB">
        <w:rPr>
          <w:rFonts w:ascii="Times New Roman" w:eastAsia="Yu Mincho" w:hAnsi="Times New Roman" w:cs="Times New Roman"/>
          <w:sz w:val="24"/>
          <w:szCs w:val="24"/>
          <w:lang w:eastAsia="ja-JP"/>
        </w:rPr>
        <w:t xml:space="preserve">generally </w:t>
      </w:r>
      <w:r w:rsidR="00CF2F0F">
        <w:rPr>
          <w:rFonts w:ascii="Times New Roman" w:eastAsia="Yu Mincho" w:hAnsi="Times New Roman" w:cs="Times New Roman"/>
          <w:sz w:val="24"/>
          <w:szCs w:val="24"/>
          <w:lang w:eastAsia="ja-JP"/>
        </w:rPr>
        <w:t>complicated</w:t>
      </w:r>
      <w:r w:rsidR="000160C9">
        <w:rPr>
          <w:rFonts w:ascii="Times New Roman" w:eastAsia="Yu Mincho" w:hAnsi="Times New Roman" w:cs="Times New Roman"/>
          <w:sz w:val="24"/>
          <w:szCs w:val="24"/>
          <w:lang w:eastAsia="ja-JP"/>
        </w:rPr>
        <w:t xml:space="preserve"> </w:t>
      </w:r>
      <w:r w:rsidR="007B10B4">
        <w:rPr>
          <w:rFonts w:ascii="Times New Roman" w:eastAsia="Yu Mincho" w:hAnsi="Times New Roman" w:cs="Times New Roman"/>
          <w:sz w:val="24"/>
          <w:szCs w:val="24"/>
          <w:lang w:eastAsia="ja-JP"/>
        </w:rPr>
        <w:t>to optimize</w:t>
      </w:r>
      <w:r w:rsidR="00672AAC">
        <w:rPr>
          <w:rFonts w:ascii="Times New Roman" w:eastAsia="Yu Mincho" w:hAnsi="Times New Roman" w:cs="Times New Roman"/>
          <w:sz w:val="24"/>
          <w:szCs w:val="24"/>
          <w:lang w:eastAsia="ja-JP"/>
        </w:rPr>
        <w:t xml:space="preserve"> for both transfers</w:t>
      </w:r>
      <w:r w:rsidR="007B10B4">
        <w:rPr>
          <w:rFonts w:ascii="Times New Roman" w:eastAsia="Yu Mincho" w:hAnsi="Times New Roman" w:cs="Times New Roman"/>
          <w:sz w:val="24"/>
          <w:szCs w:val="24"/>
          <w:lang w:eastAsia="ja-JP"/>
        </w:rPr>
        <w:t xml:space="preserve">. However, delay is </w:t>
      </w:r>
      <w:del w:id="764" w:author="Miller,  Dr. Harvey J." w:date="2019-10-09T16:34:00Z">
        <w:r w:rsidR="00E02949" w:rsidDel="009D3E9F">
          <w:rPr>
            <w:rFonts w:ascii="Times New Roman" w:eastAsia="Yu Mincho" w:hAnsi="Times New Roman" w:cs="Times New Roman"/>
            <w:sz w:val="24"/>
            <w:szCs w:val="24"/>
            <w:lang w:eastAsia="ja-JP"/>
          </w:rPr>
          <w:delText xml:space="preserve">single and </w:delText>
        </w:r>
      </w:del>
      <w:r w:rsidR="00E02949">
        <w:rPr>
          <w:rFonts w:ascii="Times New Roman" w:eastAsia="Yu Mincho" w:hAnsi="Times New Roman" w:cs="Times New Roman"/>
          <w:sz w:val="24"/>
          <w:szCs w:val="24"/>
          <w:lang w:eastAsia="ja-JP"/>
        </w:rPr>
        <w:t xml:space="preserve">easy to optimize for both transfers. </w:t>
      </w:r>
      <w:r w:rsidR="001C3C4B">
        <w:rPr>
          <w:rFonts w:ascii="Times New Roman" w:eastAsia="Yu Mincho" w:hAnsi="Times New Roman" w:cs="Times New Roman"/>
          <w:sz w:val="24"/>
          <w:szCs w:val="24"/>
          <w:lang w:eastAsia="ja-JP"/>
        </w:rPr>
        <w:t xml:space="preserve">Although DBL only improves certain transfers’ TR performance, it will universally reduce transit system users’ total transfer time by systematically lessening the receiving buses’ delay. </w:t>
      </w:r>
      <w:r w:rsidR="00A80A34">
        <w:rPr>
          <w:rFonts w:ascii="Times New Roman" w:eastAsia="Yu Mincho" w:hAnsi="Times New Roman" w:cs="Times New Roman"/>
          <w:sz w:val="24"/>
          <w:szCs w:val="24"/>
          <w:lang w:eastAsia="ja-JP"/>
        </w:rPr>
        <w:t>More generally</w:t>
      </w:r>
      <w:r w:rsidR="001C3C4B">
        <w:rPr>
          <w:rFonts w:ascii="Times New Roman" w:eastAsia="Yu Mincho" w:hAnsi="Times New Roman" w:cs="Times New Roman"/>
          <w:sz w:val="24"/>
          <w:szCs w:val="24"/>
          <w:lang w:eastAsia="ja-JP"/>
        </w:rPr>
        <w:t>, t</w:t>
      </w:r>
      <w:r>
        <w:rPr>
          <w:rFonts w:ascii="Times New Roman" w:eastAsia="Yu Mincho" w:hAnsi="Times New Roman" w:cs="Times New Roman"/>
          <w:sz w:val="24"/>
          <w:szCs w:val="24"/>
          <w:lang w:eastAsia="ja-JP"/>
        </w:rPr>
        <w:t xml:space="preserve">o optimize TTP, it is </w:t>
      </w:r>
      <w:r w:rsidR="00573633">
        <w:rPr>
          <w:rFonts w:ascii="Times New Roman" w:eastAsia="Yu Mincho" w:hAnsi="Times New Roman" w:cs="Times New Roman"/>
          <w:sz w:val="24"/>
          <w:szCs w:val="24"/>
          <w:lang w:eastAsia="ja-JP"/>
        </w:rPr>
        <w:t>feasible</w:t>
      </w:r>
      <w:r w:rsidR="0037699F">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t>effective to reduce delay, such as dedicated bus lane and traffic control.</w:t>
      </w:r>
      <w:r w:rsidR="009D6E9B">
        <w:rPr>
          <w:rFonts w:ascii="Times New Roman" w:eastAsia="Yu Mincho" w:hAnsi="Times New Roman" w:cs="Times New Roman"/>
          <w:sz w:val="24"/>
          <w:szCs w:val="24"/>
          <w:lang w:eastAsia="ja-JP"/>
        </w:rPr>
        <w:t xml:space="preserve"> The case study </w:t>
      </w:r>
      <w:r w:rsidR="0088112B">
        <w:rPr>
          <w:rFonts w:ascii="Times New Roman" w:eastAsia="Yu Mincho" w:hAnsi="Times New Roman" w:cs="Times New Roman"/>
          <w:sz w:val="24"/>
          <w:szCs w:val="24"/>
          <w:lang w:eastAsia="ja-JP"/>
        </w:rPr>
        <w:t>also shows that even if just a single route</w:t>
      </w:r>
      <w:r w:rsidR="009D6E9B">
        <w:rPr>
          <w:rFonts w:ascii="Times New Roman" w:eastAsia="Yu Mincho" w:hAnsi="Times New Roman" w:cs="Times New Roman"/>
          <w:sz w:val="24"/>
          <w:szCs w:val="24"/>
          <w:lang w:eastAsia="ja-JP"/>
        </w:rPr>
        <w:t xml:space="preserve">, instead of the whole system, delay control can be </w:t>
      </w:r>
      <w:r w:rsidR="00C26D1F">
        <w:rPr>
          <w:rFonts w:ascii="Times New Roman" w:eastAsia="Yu Mincho" w:hAnsi="Times New Roman" w:cs="Times New Roman"/>
          <w:sz w:val="24"/>
          <w:szCs w:val="24"/>
          <w:lang w:eastAsia="ja-JP"/>
        </w:rPr>
        <w:t>effective</w:t>
      </w:r>
      <w:r w:rsidR="009D6E9B">
        <w:rPr>
          <w:rFonts w:ascii="Times New Roman" w:eastAsia="Yu Mincho" w:hAnsi="Times New Roman" w:cs="Times New Roman"/>
          <w:sz w:val="24"/>
          <w:szCs w:val="24"/>
          <w:lang w:eastAsia="ja-JP"/>
        </w:rPr>
        <w:t xml:space="preserve"> to reduce ATTP. </w:t>
      </w:r>
    </w:p>
    <w:p w14:paraId="66952B09" w14:textId="77777777" w:rsidR="00491109" w:rsidRDefault="00491109" w:rsidP="00491109">
      <w:pPr>
        <w:spacing w:line="240" w:lineRule="auto"/>
        <w:ind w:firstLine="720"/>
        <w:jc w:val="both"/>
        <w:rPr>
          <w:rFonts w:ascii="Times New Roman" w:hAnsi="Times New Roman" w:cs="Times New Roman"/>
          <w:sz w:val="24"/>
          <w:szCs w:val="24"/>
        </w:rPr>
      </w:pPr>
    </w:p>
    <w:p w14:paraId="03A0F015" w14:textId="77777777" w:rsidR="00491109" w:rsidRDefault="00491109" w:rsidP="00491109">
      <w:pPr>
        <w:pStyle w:val="ListParagraph"/>
        <w:numPr>
          <w:ilvl w:val="0"/>
          <w:numId w:val="1"/>
        </w:numPr>
        <w:rPr>
          <w:rFonts w:ascii="Times New Roman" w:hAnsi="Times New Roman" w:cs="Times New Roman"/>
          <w:b/>
          <w:sz w:val="24"/>
          <w:szCs w:val="24"/>
        </w:rPr>
      </w:pPr>
      <w:r>
        <w:rPr>
          <w:rFonts w:ascii="Times New Roman" w:hAnsi="Times New Roman" w:cs="Times New Roman"/>
          <w:b/>
          <w:sz w:val="24"/>
          <w:szCs w:val="24"/>
        </w:rPr>
        <w:t>Conclusion</w:t>
      </w:r>
    </w:p>
    <w:p w14:paraId="50271A1D" w14:textId="44112891" w:rsidR="00491109" w:rsidRDefault="00491109" w:rsidP="00491109">
      <w:pPr>
        <w:spacing w:line="240" w:lineRule="auto"/>
        <w:jc w:val="both"/>
        <w:rPr>
          <w:rFonts w:ascii="Times New Roman" w:hAnsi="Times New Roman" w:cs="Times New Roman"/>
          <w:sz w:val="24"/>
          <w:szCs w:val="24"/>
        </w:rPr>
      </w:pPr>
      <w:r>
        <w:rPr>
          <w:rFonts w:ascii="Times New Roman" w:eastAsia="Yu Mincho" w:hAnsi="Times New Roman" w:cs="Times New Roman"/>
          <w:sz w:val="24"/>
          <w:szCs w:val="24"/>
          <w:lang w:eastAsia="ja-JP"/>
        </w:rPr>
        <w:lastRenderedPageBreak/>
        <w:t xml:space="preserve">Transfers between routes are an essential issue for public transit </w:t>
      </w:r>
      <w:del w:id="765" w:author="Miller,  Dr. Harvey J." w:date="2019-10-09T16:34:00Z">
        <w:r w:rsidDel="009D3E9F">
          <w:rPr>
            <w:rFonts w:ascii="Times New Roman" w:eastAsia="Yu Mincho" w:hAnsi="Times New Roman" w:cs="Times New Roman"/>
            <w:sz w:val="24"/>
            <w:szCs w:val="24"/>
            <w:lang w:eastAsia="ja-JP"/>
          </w:rPr>
          <w:delText xml:space="preserve">(PT) </w:delText>
        </w:r>
      </w:del>
      <w:r>
        <w:rPr>
          <w:rFonts w:ascii="Times New Roman" w:eastAsia="Yu Mincho" w:hAnsi="Times New Roman" w:cs="Times New Roman"/>
          <w:sz w:val="24"/>
          <w:szCs w:val="24"/>
          <w:lang w:eastAsia="ja-JP"/>
        </w:rPr>
        <w:t>design and operations</w:t>
      </w:r>
      <w:r w:rsidR="002862FA">
        <w:rPr>
          <w:rFonts w:ascii="Times New Roman" w:eastAsia="Yu Mincho" w:hAnsi="Times New Roman" w:cs="Times New Roman"/>
          <w:sz w:val="24"/>
          <w:szCs w:val="24"/>
          <w:lang w:eastAsia="ja-JP"/>
        </w:rPr>
        <w:t>, however, few studies focus on the transfers’ on-time performance in the real-time context</w:t>
      </w:r>
      <w:r>
        <w:rPr>
          <w:rFonts w:ascii="Times New Roman" w:eastAsia="Yu Mincho" w:hAnsi="Times New Roman" w:cs="Times New Roman"/>
          <w:sz w:val="24"/>
          <w:szCs w:val="24"/>
          <w:lang w:eastAsia="ja-JP"/>
        </w:rPr>
        <w:t xml:space="preserve">. </w:t>
      </w:r>
      <w:bookmarkStart w:id="766" w:name="_Hlk527674454"/>
      <w:r>
        <w:rPr>
          <w:rFonts w:ascii="Times New Roman" w:eastAsia="Yu Mincho" w:hAnsi="Times New Roman" w:cs="Times New Roman"/>
          <w:sz w:val="24"/>
          <w:szCs w:val="24"/>
          <w:lang w:eastAsia="ja-JP"/>
        </w:rPr>
        <w:t>Based on high-resolution GTFS</w:t>
      </w:r>
      <w:r w:rsidR="009C1B71">
        <w:rPr>
          <w:rFonts w:ascii="Times New Roman" w:eastAsia="Yu Mincho" w:hAnsi="Times New Roman" w:cs="Times New Roman"/>
          <w:sz w:val="24"/>
          <w:szCs w:val="24"/>
          <w:lang w:eastAsia="ja-JP"/>
        </w:rPr>
        <w:t xml:space="preserve"> and APC</w:t>
      </w:r>
      <w:r>
        <w:rPr>
          <w:rFonts w:ascii="Times New Roman" w:eastAsia="Yu Mincho" w:hAnsi="Times New Roman" w:cs="Times New Roman"/>
          <w:sz w:val="24"/>
          <w:szCs w:val="24"/>
          <w:lang w:eastAsia="ja-JP"/>
        </w:rPr>
        <w:t xml:space="preserve"> real-time and static data</w:t>
      </w:r>
      <w:r w:rsidR="009C26A6">
        <w:rPr>
          <w:rFonts w:ascii="Times New Roman" w:eastAsia="Yu Mincho" w:hAnsi="Times New Roman" w:cs="Times New Roman"/>
          <w:sz w:val="24"/>
          <w:szCs w:val="24"/>
          <w:lang w:eastAsia="ja-JP"/>
        </w:rPr>
        <w:t xml:space="preserve"> of huge volume</w:t>
      </w:r>
      <w:r>
        <w:rPr>
          <w:rFonts w:ascii="Times New Roman" w:eastAsia="Yu Mincho" w:hAnsi="Times New Roman" w:cs="Times New Roman"/>
          <w:sz w:val="24"/>
          <w:szCs w:val="24"/>
          <w:lang w:eastAsia="ja-JP"/>
        </w:rPr>
        <w:t xml:space="preserve">, we developed a series of measures, including the transfer risk (TR) and average total time penalty (ATTP), to assess the transfers’ performance. TR and ATTP indicate the systematic quality of transfers and corresponding potential time cost. These measurements provide important information for the </w:t>
      </w:r>
      <w:del w:id="767" w:author="Liu, Luyu" w:date="2019-10-09T18:52:00Z">
        <w:r w:rsidDel="00C71184">
          <w:rPr>
            <w:rFonts w:ascii="Times New Roman" w:eastAsia="Yu Mincho" w:hAnsi="Times New Roman" w:cs="Times New Roman"/>
            <w:sz w:val="24"/>
            <w:szCs w:val="24"/>
            <w:lang w:eastAsia="ja-JP"/>
          </w:rPr>
          <w:delText xml:space="preserve">PT </w:delText>
        </w:r>
      </w:del>
      <w:ins w:id="768" w:author="Liu, Luyu" w:date="2019-10-09T18:52:00Z">
        <w:r w:rsidR="00C71184">
          <w:rPr>
            <w:rFonts w:ascii="Times New Roman" w:eastAsia="Yu Mincho" w:hAnsi="Times New Roman" w:cs="Times New Roman"/>
            <w:sz w:val="24"/>
            <w:szCs w:val="24"/>
            <w:lang w:eastAsia="ja-JP"/>
          </w:rPr>
          <w:t>t</w:t>
        </w:r>
      </w:ins>
      <w:ins w:id="769" w:author="Liu, Luyu" w:date="2019-10-09T18:53:00Z">
        <w:r w:rsidR="00C71184">
          <w:rPr>
            <w:rFonts w:ascii="Times New Roman" w:eastAsia="Yu Mincho" w:hAnsi="Times New Roman" w:cs="Times New Roman"/>
            <w:sz w:val="24"/>
            <w:szCs w:val="24"/>
            <w:lang w:eastAsia="ja-JP"/>
          </w:rPr>
          <w:t>ransit</w:t>
        </w:r>
      </w:ins>
      <w:ins w:id="770" w:author="Liu, Luyu" w:date="2019-10-09T18:52:00Z">
        <w:r w:rsidR="00C71184">
          <w:rPr>
            <w:rFonts w:ascii="Times New Roman" w:eastAsia="Yu Mincho" w:hAnsi="Times New Roman" w:cs="Times New Roman"/>
            <w:sz w:val="24"/>
            <w:szCs w:val="24"/>
            <w:lang w:eastAsia="ja-JP"/>
          </w:rPr>
          <w:t xml:space="preserve"> </w:t>
        </w:r>
      </w:ins>
      <w:r>
        <w:rPr>
          <w:rFonts w:ascii="Times New Roman" w:eastAsia="Yu Mincho" w:hAnsi="Times New Roman" w:cs="Times New Roman"/>
          <w:sz w:val="24"/>
          <w:szCs w:val="24"/>
          <w:lang w:eastAsia="ja-JP"/>
        </w:rPr>
        <w:t>system planners and administrators concerning the transfers’ feasibility, quality, and user experience. To illustrate this, we applied the index</w:t>
      </w:r>
      <w:r w:rsidR="00444A8E">
        <w:rPr>
          <w:rFonts w:ascii="Times New Roman" w:eastAsia="Yu Mincho" w:hAnsi="Times New Roman" w:cs="Times New Roman"/>
          <w:sz w:val="24"/>
          <w:szCs w:val="24"/>
          <w:lang w:eastAsia="ja-JP"/>
        </w:rPr>
        <w:t>es</w:t>
      </w:r>
      <w:r>
        <w:rPr>
          <w:rFonts w:ascii="Times New Roman" w:eastAsia="Yu Mincho" w:hAnsi="Times New Roman" w:cs="Times New Roman"/>
          <w:sz w:val="24"/>
          <w:szCs w:val="24"/>
          <w:lang w:eastAsia="ja-JP"/>
        </w:rPr>
        <w:t xml:space="preserve"> </w:t>
      </w:r>
      <w:r w:rsidR="008141DA">
        <w:rPr>
          <w:rFonts w:ascii="Times New Roman" w:eastAsia="Yu Mincho" w:hAnsi="Times New Roman" w:cs="Times New Roman"/>
          <w:sz w:val="24"/>
          <w:szCs w:val="24"/>
          <w:lang w:eastAsia="ja-JP"/>
        </w:rPr>
        <w:t xml:space="preserve">with two datasets in Columbus, Ohio: </w:t>
      </w:r>
      <w:r w:rsidR="009C1B71">
        <w:rPr>
          <w:rFonts w:ascii="Times New Roman" w:eastAsia="Yu Mincho" w:hAnsi="Times New Roman" w:cs="Times New Roman"/>
          <w:sz w:val="24"/>
          <w:szCs w:val="24"/>
          <w:lang w:eastAsia="ja-JP"/>
        </w:rPr>
        <w:t xml:space="preserve">original </w:t>
      </w:r>
      <w:r>
        <w:rPr>
          <w:rFonts w:ascii="Times New Roman" w:eastAsia="Yu Mincho" w:hAnsi="Times New Roman" w:cs="Times New Roman"/>
          <w:sz w:val="24"/>
          <w:szCs w:val="24"/>
          <w:lang w:eastAsia="ja-JP"/>
        </w:rPr>
        <w:t xml:space="preserve">GTFS data </w:t>
      </w:r>
      <w:r w:rsidR="008141DA">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February 2018 </w:t>
      </w:r>
      <w:r w:rsidR="008141DA">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 </w:t>
      </w:r>
      <w:r w:rsidR="00444A8E">
        <w:rPr>
          <w:rFonts w:ascii="Times New Roman" w:eastAsia="Yu Mincho" w:hAnsi="Times New Roman" w:cs="Times New Roman"/>
          <w:sz w:val="24"/>
          <w:szCs w:val="24"/>
          <w:lang w:eastAsia="ja-JP"/>
        </w:rPr>
        <w:t xml:space="preserve">January </w:t>
      </w:r>
      <w:r>
        <w:rPr>
          <w:rFonts w:ascii="Times New Roman" w:eastAsia="Yu Mincho" w:hAnsi="Times New Roman" w:cs="Times New Roman"/>
          <w:sz w:val="24"/>
          <w:szCs w:val="24"/>
          <w:lang w:eastAsia="ja-JP"/>
        </w:rPr>
        <w:t>2019</w:t>
      </w:r>
      <w:r w:rsidR="008141DA">
        <w:rPr>
          <w:rFonts w:ascii="Times New Roman" w:eastAsia="Yu Mincho" w:hAnsi="Times New Roman" w:cs="Times New Roman"/>
          <w:sz w:val="24"/>
          <w:szCs w:val="24"/>
          <w:lang w:eastAsia="ja-JP"/>
        </w:rPr>
        <w:t>)</w:t>
      </w:r>
      <w:r w:rsidR="00444A8E">
        <w:rPr>
          <w:rFonts w:ascii="Times New Roman" w:eastAsia="Yu Mincho" w:hAnsi="Times New Roman" w:cs="Times New Roman"/>
          <w:sz w:val="24"/>
          <w:szCs w:val="24"/>
          <w:lang w:eastAsia="ja-JP"/>
        </w:rPr>
        <w:t xml:space="preserve"> and APC-GTFS data</w:t>
      </w:r>
      <w:r>
        <w:rPr>
          <w:rFonts w:ascii="Times New Roman" w:eastAsia="Yu Mincho" w:hAnsi="Times New Roman" w:cs="Times New Roman"/>
          <w:sz w:val="24"/>
          <w:szCs w:val="24"/>
          <w:lang w:eastAsia="ja-JP"/>
        </w:rPr>
        <w:t xml:space="preserve"> </w:t>
      </w:r>
      <w:r w:rsidR="008141DA">
        <w:rPr>
          <w:rFonts w:ascii="Times New Roman" w:eastAsia="Yu Mincho" w:hAnsi="Times New Roman" w:cs="Times New Roman"/>
          <w:sz w:val="24"/>
          <w:szCs w:val="24"/>
          <w:lang w:eastAsia="ja-JP"/>
        </w:rPr>
        <w:t>(</w:t>
      </w:r>
      <w:r w:rsidR="00444A8E">
        <w:rPr>
          <w:rFonts w:ascii="Times New Roman" w:eastAsia="Yu Mincho" w:hAnsi="Times New Roman" w:cs="Times New Roman"/>
          <w:sz w:val="24"/>
          <w:szCs w:val="24"/>
          <w:lang w:eastAsia="ja-JP"/>
        </w:rPr>
        <w:t xml:space="preserve">May 2018 </w:t>
      </w:r>
      <w:r w:rsidR="008141DA">
        <w:rPr>
          <w:rFonts w:ascii="Times New Roman" w:eastAsia="Yu Mincho" w:hAnsi="Times New Roman" w:cs="Times New Roman"/>
          <w:sz w:val="24"/>
          <w:szCs w:val="24"/>
          <w:lang w:eastAsia="ja-JP"/>
        </w:rPr>
        <w:t>-</w:t>
      </w:r>
      <w:r w:rsidR="00444A8E">
        <w:rPr>
          <w:rFonts w:ascii="Times New Roman" w:eastAsia="Yu Mincho" w:hAnsi="Times New Roman" w:cs="Times New Roman"/>
          <w:sz w:val="24"/>
          <w:szCs w:val="24"/>
          <w:lang w:eastAsia="ja-JP"/>
        </w:rPr>
        <w:t xml:space="preserve"> January 2019</w:t>
      </w:r>
      <w:r w:rsidR="008141DA">
        <w:rPr>
          <w:rFonts w:ascii="Times New Roman" w:eastAsia="Yu Mincho" w:hAnsi="Times New Roman" w:cs="Times New Roman"/>
          <w:sz w:val="24"/>
          <w:szCs w:val="24"/>
          <w:lang w:eastAsia="ja-JP"/>
        </w:rPr>
        <w:t>) with higher temporal accuracy</w:t>
      </w:r>
      <w:r>
        <w:rPr>
          <w:rFonts w:ascii="Times New Roman" w:eastAsia="Yu Mincho" w:hAnsi="Times New Roman" w:cs="Times New Roman"/>
          <w:sz w:val="24"/>
          <w:szCs w:val="24"/>
          <w:lang w:eastAsia="ja-JP"/>
        </w:rPr>
        <w:t xml:space="preserve">. The spatial and temporal analysis show similar pattern like overall traffic and </w:t>
      </w:r>
      <w:del w:id="771" w:author="Liu, Luyu" w:date="2019-10-09T18:53:00Z">
        <w:r w:rsidDel="00C71184">
          <w:rPr>
            <w:rFonts w:ascii="Times New Roman" w:eastAsia="Yu Mincho" w:hAnsi="Times New Roman" w:cs="Times New Roman"/>
            <w:sz w:val="24"/>
            <w:szCs w:val="24"/>
            <w:lang w:eastAsia="ja-JP"/>
          </w:rPr>
          <w:delText xml:space="preserve">PT </w:delText>
        </w:r>
      </w:del>
      <w:ins w:id="772" w:author="Liu, Luyu" w:date="2019-10-09T18:53:00Z">
        <w:r w:rsidR="00C71184">
          <w:rPr>
            <w:rFonts w:ascii="Times New Roman" w:eastAsia="Yu Mincho" w:hAnsi="Times New Roman" w:cs="Times New Roman"/>
            <w:sz w:val="24"/>
            <w:szCs w:val="24"/>
            <w:lang w:eastAsia="ja-JP"/>
          </w:rPr>
          <w:t xml:space="preserve">transit </w:t>
        </w:r>
      </w:ins>
      <w:r>
        <w:rPr>
          <w:rFonts w:ascii="Times New Roman" w:eastAsia="Yu Mincho" w:hAnsi="Times New Roman" w:cs="Times New Roman"/>
          <w:sz w:val="24"/>
          <w:szCs w:val="24"/>
          <w:lang w:eastAsia="ja-JP"/>
        </w:rPr>
        <w:t>system delay</w:t>
      </w:r>
      <w:r w:rsidR="008243D9">
        <w:rPr>
          <w:rFonts w:ascii="Times New Roman" w:eastAsia="Yu Mincho" w:hAnsi="Times New Roman" w:cs="Times New Roman"/>
          <w:sz w:val="24"/>
          <w:szCs w:val="24"/>
          <w:lang w:eastAsia="ja-JP"/>
        </w:rPr>
        <w:t xml:space="preserve">, while it also shows </w:t>
      </w:r>
      <w:r w:rsidR="001C7CFD">
        <w:rPr>
          <w:rFonts w:ascii="Times New Roman" w:eastAsia="Yu Mincho" w:hAnsi="Times New Roman" w:cs="Times New Roman"/>
          <w:sz w:val="24"/>
          <w:szCs w:val="24"/>
          <w:lang w:eastAsia="ja-JP"/>
        </w:rPr>
        <w:t xml:space="preserve">some </w:t>
      </w:r>
      <w:r w:rsidR="008243D9">
        <w:rPr>
          <w:rFonts w:ascii="Times New Roman" w:eastAsia="Yu Mincho" w:hAnsi="Times New Roman" w:cs="Times New Roman"/>
          <w:sz w:val="24"/>
          <w:szCs w:val="24"/>
          <w:lang w:eastAsia="ja-JP"/>
        </w:rPr>
        <w:t>unique patterns, such as</w:t>
      </w:r>
      <w:r w:rsidR="001C7CFD">
        <w:rPr>
          <w:rFonts w:ascii="Times New Roman" w:eastAsia="Yu Mincho" w:hAnsi="Times New Roman" w:cs="Times New Roman"/>
          <w:sz w:val="24"/>
          <w:szCs w:val="24"/>
          <w:lang w:eastAsia="ja-JP"/>
        </w:rPr>
        <w:t xml:space="preserve"> </w:t>
      </w:r>
      <w:r w:rsidR="008243D9">
        <w:rPr>
          <w:rFonts w:ascii="Times New Roman" w:eastAsia="Yu Mincho" w:hAnsi="Times New Roman" w:cs="Times New Roman"/>
          <w:sz w:val="24"/>
          <w:szCs w:val="24"/>
          <w:lang w:eastAsia="ja-JP"/>
        </w:rPr>
        <w:t>high time penalty during the nighttime due to larger headway</w:t>
      </w:r>
      <w:r>
        <w:rPr>
          <w:rFonts w:ascii="Times New Roman" w:eastAsia="Yu Mincho" w:hAnsi="Times New Roman" w:cs="Times New Roman"/>
          <w:sz w:val="24"/>
          <w:szCs w:val="24"/>
          <w:lang w:eastAsia="ja-JP"/>
        </w:rPr>
        <w:t>.</w:t>
      </w:r>
      <w:r w:rsidR="009C1B71">
        <w:rPr>
          <w:rFonts w:ascii="Times New Roman" w:eastAsia="Yu Mincho" w:hAnsi="Times New Roman" w:cs="Times New Roman"/>
          <w:sz w:val="24"/>
          <w:szCs w:val="24"/>
          <w:lang w:eastAsia="ja-JP"/>
        </w:rPr>
        <w:t xml:space="preserve"> The comparison between original GTFS and APC-GTFS datasets</w:t>
      </w:r>
      <w:r>
        <w:rPr>
          <w:rFonts w:ascii="Times New Roman" w:eastAsia="Yu Mincho" w:hAnsi="Times New Roman" w:cs="Times New Roman"/>
          <w:sz w:val="24"/>
          <w:szCs w:val="24"/>
          <w:lang w:eastAsia="ja-JP"/>
        </w:rPr>
        <w:t xml:space="preserve"> </w:t>
      </w:r>
      <w:r w:rsidR="001B353C">
        <w:rPr>
          <w:rFonts w:ascii="Times New Roman" w:eastAsia="Yu Mincho" w:hAnsi="Times New Roman" w:cs="Times New Roman"/>
          <w:sz w:val="24"/>
          <w:szCs w:val="24"/>
          <w:lang w:eastAsia="ja-JP"/>
        </w:rPr>
        <w:t>furthermore</w:t>
      </w:r>
      <w:r w:rsidR="009C1B71">
        <w:rPr>
          <w:rFonts w:ascii="Times New Roman" w:eastAsia="Yu Mincho" w:hAnsi="Times New Roman" w:cs="Times New Roman"/>
          <w:sz w:val="24"/>
          <w:szCs w:val="24"/>
          <w:lang w:eastAsia="ja-JP"/>
        </w:rPr>
        <w:t xml:space="preserve"> demonstrates </w:t>
      </w:r>
      <w:r w:rsidR="008141DA">
        <w:rPr>
          <w:rFonts w:ascii="Times New Roman" w:eastAsia="Yu Mincho" w:hAnsi="Times New Roman" w:cs="Times New Roman"/>
          <w:sz w:val="24"/>
          <w:szCs w:val="24"/>
          <w:lang w:eastAsia="ja-JP"/>
        </w:rPr>
        <w:t>that it is possible to underestimate two indexes with only original GTFS data</w:t>
      </w:r>
      <w:r w:rsidR="009C1B71">
        <w:rPr>
          <w:rFonts w:ascii="Times New Roman" w:eastAsia="Yu Mincho" w:hAnsi="Times New Roman" w:cs="Times New Roman"/>
          <w:sz w:val="24"/>
          <w:szCs w:val="24"/>
          <w:lang w:eastAsia="ja-JP"/>
        </w:rPr>
        <w:t xml:space="preserve">. </w:t>
      </w:r>
      <w:r w:rsidR="00066878">
        <w:rPr>
          <w:rFonts w:ascii="Times New Roman" w:eastAsia="Yu Mincho" w:hAnsi="Times New Roman" w:cs="Times New Roman"/>
          <w:sz w:val="24"/>
          <w:szCs w:val="24"/>
          <w:lang w:eastAsia="ja-JP"/>
        </w:rPr>
        <w:t>Additionally</w:t>
      </w:r>
      <w:r>
        <w:rPr>
          <w:rFonts w:ascii="Times New Roman" w:eastAsia="Yu Mincho" w:hAnsi="Times New Roman" w:cs="Times New Roman"/>
          <w:sz w:val="24"/>
          <w:szCs w:val="24"/>
          <w:lang w:eastAsia="ja-JP"/>
        </w:rPr>
        <w:t xml:space="preserve">, we simulated dedicated bus routes’ impact on the transfer performance. It suggests the dedicated bus lane is a good strategy to reduce ATTP, especially for DBL-generating transfers. </w:t>
      </w:r>
      <w:r w:rsidR="00CC63AF">
        <w:rPr>
          <w:rFonts w:ascii="Times New Roman" w:eastAsia="Yu Mincho" w:hAnsi="Times New Roman" w:cs="Times New Roman"/>
          <w:sz w:val="24"/>
          <w:szCs w:val="24"/>
          <w:lang w:eastAsia="ja-JP"/>
        </w:rPr>
        <w:t xml:space="preserve">We also conclude that it is </w:t>
      </w:r>
      <w:r w:rsidR="00001C79">
        <w:rPr>
          <w:rFonts w:ascii="Times New Roman" w:eastAsia="Yu Mincho" w:hAnsi="Times New Roman" w:cs="Times New Roman"/>
          <w:sz w:val="24"/>
          <w:szCs w:val="24"/>
          <w:lang w:eastAsia="ja-JP"/>
        </w:rPr>
        <w:t xml:space="preserve">generally </w:t>
      </w:r>
      <w:r w:rsidR="00CC63AF">
        <w:rPr>
          <w:rFonts w:ascii="Times New Roman" w:eastAsia="Yu Mincho" w:hAnsi="Times New Roman" w:cs="Times New Roman"/>
          <w:sz w:val="24"/>
          <w:szCs w:val="24"/>
          <w:lang w:eastAsia="ja-JP"/>
        </w:rPr>
        <w:t>effective to control delay</w:t>
      </w:r>
      <w:r w:rsidR="00027383">
        <w:rPr>
          <w:rFonts w:ascii="Times New Roman" w:eastAsia="Yu Mincho" w:hAnsi="Times New Roman" w:cs="Times New Roman"/>
          <w:sz w:val="24"/>
          <w:szCs w:val="24"/>
          <w:lang w:eastAsia="ja-JP"/>
        </w:rPr>
        <w:t>, instead of synchronization,</w:t>
      </w:r>
      <w:r w:rsidR="00CC63AF">
        <w:rPr>
          <w:rFonts w:ascii="Times New Roman" w:eastAsia="Yu Mincho" w:hAnsi="Times New Roman" w:cs="Times New Roman"/>
          <w:sz w:val="24"/>
          <w:szCs w:val="24"/>
          <w:lang w:eastAsia="ja-JP"/>
        </w:rPr>
        <w:t xml:space="preserve"> to reduce ATTP.</w:t>
      </w:r>
    </w:p>
    <w:p w14:paraId="42542941" w14:textId="718C9C76" w:rsidR="00EB5A7E"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Fut</w:t>
      </w:r>
      <w:bookmarkEnd w:id="766"/>
      <w:r>
        <w:rPr>
          <w:rFonts w:ascii="Times New Roman" w:eastAsia="Yu Mincho" w:hAnsi="Times New Roman" w:cs="Times New Roman"/>
          <w:sz w:val="24"/>
          <w:szCs w:val="24"/>
          <w:lang w:eastAsia="ja-JP"/>
        </w:rPr>
        <w:t xml:space="preserve">ure </w:t>
      </w:r>
      <w:ins w:id="773" w:author="Miller,  Dr. Harvey J." w:date="2019-10-09T16:34:00Z">
        <w:r w:rsidR="009D3E9F">
          <w:rPr>
            <w:rFonts w:ascii="Times New Roman" w:eastAsia="Yu Mincho" w:hAnsi="Times New Roman" w:cs="Times New Roman"/>
            <w:sz w:val="24"/>
            <w:szCs w:val="24"/>
            <w:lang w:eastAsia="ja-JP"/>
          </w:rPr>
          <w:t xml:space="preserve">research </w:t>
        </w:r>
      </w:ins>
      <w:r>
        <w:rPr>
          <w:rFonts w:ascii="Times New Roman" w:eastAsia="Yu Mincho" w:hAnsi="Times New Roman" w:cs="Times New Roman"/>
          <w:sz w:val="24"/>
          <w:szCs w:val="24"/>
          <w:lang w:eastAsia="ja-JP"/>
        </w:rPr>
        <w:t xml:space="preserve">direction </w:t>
      </w:r>
      <w:del w:id="774" w:author="Miller,  Dr. Harvey J." w:date="2019-10-09T16:34:00Z">
        <w:r w:rsidDel="009D3E9F">
          <w:rPr>
            <w:rFonts w:ascii="Times New Roman" w:eastAsia="Yu Mincho" w:hAnsi="Times New Roman" w:cs="Times New Roman"/>
            <w:sz w:val="24"/>
            <w:szCs w:val="24"/>
            <w:lang w:eastAsia="ja-JP"/>
          </w:rPr>
          <w:delText xml:space="preserve">of the transfer studies </w:delText>
        </w:r>
      </w:del>
      <w:r>
        <w:rPr>
          <w:rFonts w:ascii="Times New Roman" w:eastAsia="Yu Mincho" w:hAnsi="Times New Roman" w:cs="Times New Roman"/>
          <w:sz w:val="24"/>
          <w:szCs w:val="24"/>
          <w:lang w:eastAsia="ja-JP"/>
        </w:rPr>
        <w:t xml:space="preserve">can </w:t>
      </w:r>
      <w:del w:id="775" w:author="Miller,  Dr. Harvey J." w:date="2019-10-09T16:34:00Z">
        <w:r w:rsidDel="009D3E9F">
          <w:rPr>
            <w:rFonts w:ascii="Times New Roman" w:eastAsia="Yu Mincho" w:hAnsi="Times New Roman" w:cs="Times New Roman"/>
            <w:sz w:val="24"/>
            <w:szCs w:val="24"/>
            <w:lang w:eastAsia="ja-JP"/>
          </w:rPr>
          <w:delText xml:space="preserve">also </w:delText>
        </w:r>
      </w:del>
      <w:r>
        <w:rPr>
          <w:rFonts w:ascii="Times New Roman" w:eastAsia="Yu Mincho" w:hAnsi="Times New Roman" w:cs="Times New Roman"/>
          <w:sz w:val="24"/>
          <w:szCs w:val="24"/>
          <w:lang w:eastAsia="ja-JP"/>
        </w:rPr>
        <w:t>concentrate on the application of both smart and human sensors, generating abundant and high-resolution big dat</w:t>
      </w:r>
      <w:r w:rsidR="00C27EF1">
        <w:rPr>
          <w:rFonts w:ascii="Times New Roman" w:eastAsia="Yu Mincho" w:hAnsi="Times New Roman" w:cs="Times New Roman"/>
          <w:sz w:val="24"/>
          <w:szCs w:val="24"/>
          <w:lang w:eastAsia="ja-JP"/>
        </w:rPr>
        <w:t>a</w:t>
      </w:r>
      <w:r>
        <w:rPr>
          <w:rFonts w:ascii="Times New Roman" w:eastAsia="Yu Mincho" w:hAnsi="Times New Roman" w:cs="Times New Roman"/>
          <w:sz w:val="24"/>
          <w:szCs w:val="24"/>
          <w:lang w:eastAsia="ja-JP"/>
        </w:rPr>
        <w:t xml:space="preserve"> for analysis, administration and prediction. </w:t>
      </w:r>
      <w:r w:rsidR="0045294D">
        <w:rPr>
          <w:rFonts w:ascii="Times New Roman" w:eastAsia="Yu Mincho" w:hAnsi="Times New Roman" w:cs="Times New Roman"/>
          <w:sz w:val="24"/>
          <w:szCs w:val="24"/>
          <w:lang w:eastAsia="ja-JP"/>
        </w:rPr>
        <w:t xml:space="preserve">In this paper, we compared datasets of different temporal accuracy, nevertheless, </w:t>
      </w:r>
      <w:r w:rsidR="00CE623C">
        <w:rPr>
          <w:rFonts w:ascii="Times New Roman" w:eastAsia="Yu Mincho" w:hAnsi="Times New Roman" w:cs="Times New Roman"/>
          <w:sz w:val="24"/>
          <w:szCs w:val="24"/>
          <w:lang w:eastAsia="ja-JP"/>
        </w:rPr>
        <w:t>we do not have a good answer for</w:t>
      </w:r>
      <w:r w:rsidR="0045294D">
        <w:rPr>
          <w:rFonts w:ascii="Times New Roman" w:eastAsia="Yu Mincho" w:hAnsi="Times New Roman" w:cs="Times New Roman"/>
          <w:sz w:val="24"/>
          <w:szCs w:val="24"/>
          <w:lang w:eastAsia="ja-JP"/>
        </w:rPr>
        <w:t xml:space="preserve"> how spatial accuracy will influence the results and how the overall impact of inaccuracy can be decomposed into the two factors. It may be useful to </w:t>
      </w:r>
      <w:r w:rsidR="00417FB8">
        <w:rPr>
          <w:rFonts w:ascii="Times New Roman" w:eastAsia="Yu Mincho" w:hAnsi="Times New Roman" w:cs="Times New Roman"/>
          <w:sz w:val="24"/>
          <w:szCs w:val="24"/>
          <w:lang w:eastAsia="ja-JP"/>
        </w:rPr>
        <w:t>utilize</w:t>
      </w:r>
      <w:r w:rsidR="0045294D">
        <w:rPr>
          <w:rFonts w:ascii="Times New Roman" w:eastAsia="Yu Mincho" w:hAnsi="Times New Roman" w:cs="Times New Roman"/>
          <w:sz w:val="24"/>
          <w:szCs w:val="24"/>
          <w:lang w:eastAsia="ja-JP"/>
        </w:rPr>
        <w:t xml:space="preserve"> a </w:t>
      </w:r>
      <w:r w:rsidR="00417FB8">
        <w:rPr>
          <w:rFonts w:ascii="Times New Roman" w:eastAsia="Yu Mincho" w:hAnsi="Times New Roman" w:cs="Times New Roman"/>
          <w:sz w:val="24"/>
          <w:szCs w:val="24"/>
          <w:lang w:eastAsia="ja-JP"/>
        </w:rPr>
        <w:t>third-party</w:t>
      </w:r>
      <w:r w:rsidR="0045294D">
        <w:rPr>
          <w:rFonts w:ascii="Times New Roman" w:eastAsia="Yu Mincho" w:hAnsi="Times New Roman" w:cs="Times New Roman"/>
          <w:sz w:val="24"/>
          <w:szCs w:val="24"/>
          <w:lang w:eastAsia="ja-JP"/>
        </w:rPr>
        <w:t xml:space="preserve"> data </w:t>
      </w:r>
      <w:r w:rsidR="00417FB8">
        <w:rPr>
          <w:rFonts w:ascii="Times New Roman" w:eastAsia="Yu Mincho" w:hAnsi="Times New Roman" w:cs="Times New Roman"/>
          <w:sz w:val="24"/>
          <w:szCs w:val="24"/>
          <w:lang w:eastAsia="ja-JP"/>
        </w:rPr>
        <w:t xml:space="preserve">to calibrate the GTFS data, so that GTFS data can achieve higher accuracy. </w:t>
      </w:r>
      <w:r>
        <w:rPr>
          <w:rFonts w:ascii="Times New Roman" w:eastAsia="Yu Mincho" w:hAnsi="Times New Roman" w:cs="Times New Roman"/>
          <w:sz w:val="24"/>
          <w:szCs w:val="24"/>
          <w:lang w:eastAsia="ja-JP"/>
        </w:rPr>
        <w:t xml:space="preserve">Volunteered data from humans is also a possible strategy for collecting data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{"citationItems":[{"id":"ITEM-1","itemData":{"ISBN":"1450317014","author":[{"dropping-particle":"","family":"Bakillah","given":"Mohamed","non-dropping-particle":"","parse-names":false,"suffix":""},{"dropping-particle":"","family":"Liang","given":"Steve H L","non-dropping-particle":"","parse-names":false,"suffix":""},{"dropping-particle":"","family":"Zipf","given":"Alexander","non-dropping-particle":"","parse-names":false,"suffix":""}],"container-title":"Proceedings of the First ACM SIGSPATIAL Workshop on Sensor Web Enablement","id":"ITEM-1","issued":{"date-parts":[["2012"]]},"page":"17-23","publisher":"ACM","title":"Toward coupling sensor data and Volunteered Geographic Information (VGI) with agent-based transport simulation in the context of smart cities","type":"paper-conference"},"uris":["http://www.mendeley.com/documents/?uuid=3c8589ac-f193-469a-9a5a-d52811ae6316","http://www.mendeley.com/documents/?uuid=3db18fac-365f-4f8a-b3e4-552df98489c4"]}],"mendeley":{"formattedCitation":"(Bakillah, Liang, &amp; Zipf, 2012)","plainTextFormattedCitation":"(Bakillah, Liang, &amp; Zipf, 2012)","previouslyFormattedCitation":"(Bakillah, Liang, &amp; Zipf, 2012)"},"properties":{"noteIndex":0},"schema":"https://github.com/citation-style-language/schema/raw/master/csl-citation.json"}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(Bakillah, Liang, &amp; Zipf, 2012)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Based on more precise and abundant data, there are more possibilities for more scientific planning, improvement and knowledge derivation of transfer activities and the </w:t>
      </w:r>
      <w:del w:id="776" w:author="Liu, Luyu" w:date="2019-10-09T18:53:00Z">
        <w:r w:rsidDel="00C71184">
          <w:rPr>
            <w:rFonts w:ascii="Times New Roman" w:eastAsia="Yu Mincho" w:hAnsi="Times New Roman" w:cs="Times New Roman"/>
            <w:sz w:val="24"/>
            <w:szCs w:val="24"/>
            <w:lang w:eastAsia="ja-JP"/>
          </w:rPr>
          <w:delText xml:space="preserve">PT </w:delText>
        </w:r>
      </w:del>
      <w:ins w:id="777" w:author="Liu, Luyu" w:date="2019-10-09T18:53:00Z">
        <w:r w:rsidR="00C71184">
          <w:rPr>
            <w:rFonts w:ascii="Times New Roman" w:eastAsia="Yu Mincho" w:hAnsi="Times New Roman" w:cs="Times New Roman"/>
            <w:sz w:val="24"/>
            <w:szCs w:val="24"/>
            <w:lang w:eastAsia="ja-JP"/>
          </w:rPr>
          <w:t xml:space="preserve">transit </w:t>
        </w:r>
      </w:ins>
      <w:r>
        <w:rPr>
          <w:rFonts w:ascii="Times New Roman" w:eastAsia="Yu Mincho" w:hAnsi="Times New Roman" w:cs="Times New Roman"/>
          <w:sz w:val="24"/>
          <w:szCs w:val="24"/>
          <w:lang w:eastAsia="ja-JP"/>
        </w:rPr>
        <w:t>system.</w:t>
      </w:r>
      <w:r w:rsidR="00EB5A7E">
        <w:rPr>
          <w:rFonts w:ascii="Times New Roman" w:eastAsia="Yu Mincho" w:hAnsi="Times New Roman" w:cs="Times New Roman"/>
          <w:sz w:val="24"/>
          <w:szCs w:val="24"/>
          <w:lang w:eastAsia="ja-JP"/>
        </w:rPr>
        <w:t xml:space="preserve"> Moreover, with</w:t>
      </w:r>
      <w:r w:rsidR="0045294D">
        <w:rPr>
          <w:rFonts w:ascii="Times New Roman" w:eastAsia="Yu Mincho" w:hAnsi="Times New Roman" w:cs="Times New Roman"/>
          <w:sz w:val="24"/>
          <w:szCs w:val="24"/>
          <w:lang w:eastAsia="ja-JP"/>
        </w:rPr>
        <w:t xml:space="preserve"> transfer</w:t>
      </w:r>
      <w:r w:rsidR="00EB5A7E">
        <w:rPr>
          <w:rFonts w:ascii="Times New Roman" w:eastAsia="Yu Mincho" w:hAnsi="Times New Roman" w:cs="Times New Roman"/>
          <w:sz w:val="24"/>
          <w:szCs w:val="24"/>
          <w:lang w:eastAsia="ja-JP"/>
        </w:rPr>
        <w:t xml:space="preserve"> ridership data, population and rider factors can be incorporated into the system (see </w:t>
      </w:r>
      <w:ins w:id="778" w:author="Miller,  Dr. Harvey J." w:date="2019-10-09T16:37:00Z">
        <w:r w:rsidR="009D3E9F">
          <w:rPr>
            <w:rFonts w:ascii="Times New Roman" w:eastAsia="Yu Mincho" w:hAnsi="Times New Roman" w:cs="Times New Roman"/>
            <w:sz w:val="24"/>
            <w:szCs w:val="24"/>
            <w:lang w:eastAsia="ja-JP"/>
          </w:rPr>
          <w:t xml:space="preserve">the </w:t>
        </w:r>
      </w:ins>
      <w:r w:rsidR="00EB5A7E">
        <w:rPr>
          <w:rFonts w:ascii="Times New Roman" w:eastAsia="Yu Mincho" w:hAnsi="Times New Roman" w:cs="Times New Roman"/>
          <w:sz w:val="24"/>
          <w:szCs w:val="24"/>
          <w:lang w:eastAsia="ja-JP"/>
        </w:rPr>
        <w:t>Appendix</w:t>
      </w:r>
      <w:del w:id="779" w:author="Miller,  Dr. Harvey J." w:date="2019-10-09T16:37:00Z">
        <w:r w:rsidR="00EB5A7E" w:rsidDel="009D3E9F">
          <w:rPr>
            <w:rFonts w:ascii="Times New Roman" w:eastAsia="Yu Mincho" w:hAnsi="Times New Roman" w:cs="Times New Roman"/>
            <w:sz w:val="24"/>
            <w:szCs w:val="24"/>
            <w:lang w:eastAsia="ja-JP"/>
          </w:rPr>
          <w:delText xml:space="preserve"> A</w:delText>
        </w:r>
      </w:del>
      <w:r w:rsidR="00EB5A7E">
        <w:rPr>
          <w:rFonts w:ascii="Times New Roman" w:eastAsia="Yu Mincho" w:hAnsi="Times New Roman" w:cs="Times New Roman"/>
          <w:sz w:val="24"/>
          <w:szCs w:val="24"/>
          <w:lang w:eastAsia="ja-JP"/>
        </w:rPr>
        <w:t xml:space="preserve">). </w:t>
      </w:r>
    </w:p>
    <w:p w14:paraId="30C88741" w14:textId="2D0E2519" w:rsidR="00491109" w:rsidRDefault="00EB5A7E" w:rsidP="00EB5A7E">
      <w:pPr>
        <w:spacing w:line="240" w:lineRule="auto"/>
        <w:ind w:firstLine="720"/>
        <w:jc w:val="both"/>
        <w:rPr>
          <w:rFonts w:ascii="Times New Roman" w:hAnsi="Times New Roman" w:cs="Times New Roman"/>
          <w:sz w:val="24"/>
          <w:szCs w:val="24"/>
        </w:rPr>
      </w:pPr>
      <w:del w:id="780" w:author="Miller,  Dr. Harvey J." w:date="2019-10-09T16:35:00Z">
        <w:r w:rsidDel="009D3E9F">
          <w:rPr>
            <w:rFonts w:ascii="Times New Roman" w:hAnsi="Times New Roman" w:cs="Times New Roman"/>
            <w:sz w:val="24"/>
            <w:szCs w:val="24"/>
          </w:rPr>
          <w:delText xml:space="preserve">Also, </w:delText>
        </w:r>
      </w:del>
      <w:ins w:id="781" w:author="Miller,  Dr. Harvey J." w:date="2019-10-09T16:35:00Z">
        <w:r w:rsidR="009D3E9F">
          <w:rPr>
            <w:rFonts w:ascii="Times New Roman" w:hAnsi="Times New Roman" w:cs="Times New Roman"/>
            <w:sz w:val="24"/>
            <w:szCs w:val="24"/>
          </w:rPr>
          <w:t>O</w:t>
        </w:r>
      </w:ins>
      <w:del w:id="782" w:author="Miller,  Dr. Harvey J." w:date="2019-10-09T16:35:00Z">
        <w:r w:rsidDel="009D3E9F">
          <w:rPr>
            <w:rFonts w:ascii="Times New Roman" w:hAnsi="Times New Roman" w:cs="Times New Roman"/>
            <w:sz w:val="24"/>
            <w:szCs w:val="24"/>
          </w:rPr>
          <w:delText>o</w:delText>
        </w:r>
      </w:del>
      <w:r>
        <w:rPr>
          <w:rFonts w:ascii="Times New Roman" w:hAnsi="Times New Roman" w:cs="Times New Roman"/>
          <w:sz w:val="24"/>
          <w:szCs w:val="24"/>
        </w:rPr>
        <w:t xml:space="preserve">ptimization of real-time synchronization is another </w:t>
      </w:r>
      <w:ins w:id="783" w:author="Miller,  Dr. Harvey J." w:date="2019-10-09T16:35:00Z">
        <w:r w:rsidR="009D3E9F">
          <w:rPr>
            <w:rFonts w:ascii="Times New Roman" w:hAnsi="Times New Roman" w:cs="Times New Roman"/>
            <w:sz w:val="24"/>
            <w:szCs w:val="24"/>
          </w:rPr>
          <w:t xml:space="preserve">research </w:t>
        </w:r>
      </w:ins>
      <w:r>
        <w:rPr>
          <w:rFonts w:ascii="Times New Roman" w:hAnsi="Times New Roman" w:cs="Times New Roman"/>
          <w:sz w:val="24"/>
          <w:szCs w:val="24"/>
        </w:rPr>
        <w:t>gap</w:t>
      </w:r>
      <w:ins w:id="784" w:author="Miller,  Dr. Harvey J." w:date="2019-10-09T16:35:00Z">
        <w:r w:rsidR="009D3E9F">
          <w:rPr>
            <w:rFonts w:ascii="Times New Roman" w:hAnsi="Times New Roman" w:cs="Times New Roman"/>
            <w:sz w:val="24"/>
            <w:szCs w:val="24"/>
          </w:rPr>
          <w:t xml:space="preserve"> that can be addressed in future rese</w:t>
        </w:r>
      </w:ins>
      <w:ins w:id="785" w:author="Miller,  Dr. Harvey J." w:date="2019-10-09T16:36:00Z">
        <w:r w:rsidR="009D3E9F">
          <w:rPr>
            <w:rFonts w:ascii="Times New Roman" w:hAnsi="Times New Roman" w:cs="Times New Roman"/>
            <w:sz w:val="24"/>
            <w:szCs w:val="24"/>
          </w:rPr>
          <w:t>a</w:t>
        </w:r>
      </w:ins>
      <w:ins w:id="786" w:author="Miller,  Dr. Harvey J." w:date="2019-10-09T16:35:00Z">
        <w:r w:rsidR="009D3E9F">
          <w:rPr>
            <w:rFonts w:ascii="Times New Roman" w:hAnsi="Times New Roman" w:cs="Times New Roman"/>
            <w:sz w:val="24"/>
            <w:szCs w:val="24"/>
          </w:rPr>
          <w:t>rch</w:t>
        </w:r>
      </w:ins>
      <w:del w:id="787" w:author="Miller,  Dr. Harvey J." w:date="2019-10-09T16:35:00Z">
        <w:r w:rsidDel="009D3E9F">
          <w:rPr>
            <w:rFonts w:ascii="Times New Roman" w:hAnsi="Times New Roman" w:cs="Times New Roman"/>
            <w:sz w:val="24"/>
            <w:szCs w:val="24"/>
          </w:rPr>
          <w:delText>, which is hardly discussed in this paper</w:delText>
        </w:r>
      </w:del>
      <w:r>
        <w:rPr>
          <w:rFonts w:ascii="Times New Roman" w:hAnsi="Times New Roman" w:cs="Times New Roman"/>
          <w:sz w:val="24"/>
          <w:szCs w:val="24"/>
        </w:rPr>
        <w:t xml:space="preserve">. </w:t>
      </w:r>
      <w:r w:rsidR="00EC6FFD">
        <w:rPr>
          <w:rFonts w:ascii="Times New Roman" w:hAnsi="Times New Roman" w:cs="Times New Roman"/>
          <w:sz w:val="24"/>
          <w:szCs w:val="24"/>
        </w:rPr>
        <w:t xml:space="preserve">There are already efforts to solve the synchronization optimization problem. </w:t>
      </w:r>
      <w:r>
        <w:rPr>
          <w:rFonts w:ascii="Times New Roman" w:hAnsi="Times New Roman" w:cs="Times New Roman"/>
          <w:sz w:val="24"/>
          <w:szCs w:val="24"/>
        </w:rPr>
        <w:t xml:space="preserve">For example, </w:t>
      </w:r>
      <w:r>
        <w:rPr>
          <w:rFonts w:ascii="Times New Roman" w:hAnsi="Times New Roman" w:cs="Times New Roman"/>
          <w:sz w:val="24"/>
          <w:szCs w:val="24"/>
        </w:rPr>
        <w:fldChar w:fldCharType="begin" w:fldLock="1"/>
      </w:r>
      <w:r w:rsidR="009A3634">
        <w:rPr>
          <w:rFonts w:ascii="Times New Roman" w:hAnsi="Times New Roman" w:cs="Times New Roman"/>
          <w:sz w:val="24"/>
          <w:szCs w:val="24"/>
        </w:rPr>
        <w:instrText>ADDIN CSL_CITATION {"citationItems":[{"id":"ITEM-1","itemData":{"ISSN":"0965-8564","author":[{"dropping-particle":"","family":"Ceder","given":"Avishai","non-dropping-particle":"","parse-names":false,"suffix":""},{"dropping-particle":"","family":"Golany","given":"B","non-dropping-particle":"","parse-names":false,"suffix":""},{"dropping-particle":"","family":"Tal","given":"O","non-dropping-particle":"","parse-names":false,"suffix":""}],"container-title":"Transportation Research Part A: Policy and Practice","id":"ITEM-1","issue":"10","issued":{"date-parts":[["2001"]]},"page":"913-928","publisher":"Elsevier","title":"Creating bus timetables with maximal synchronization","type":"article-journal","volume":"35"},"uris":["http://www.mendeley.com/documents/?uuid=65dd4353-c35f-4d4a-8171-4d56adbe0d48"]}],"mendeley":{"formattedCitation":"(Ceder et al., 2001)","manualFormatting":"Ceder, Golany, &amp; Tal (2001)","plainTextFormattedCitation":"(Ceder et al., 2001)","previouslyFormattedCitation":"(Ceder et al., 2001)"},"properties":{"noteIndex":0},"schema":"https://github.com/citation-style-language/schema/raw/master/csl-citation.json"}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Ceder, Golany, &amp; Tal (2001)</w:t>
      </w:r>
      <w:r>
        <w:rPr>
          <w:rFonts w:ascii="Times New Roman" w:hAnsi="Times New Roman" w:cs="Times New Roman"/>
          <w:sz w:val="24"/>
          <w:szCs w:val="24"/>
        </w:rPr>
        <w:fldChar w:fldCharType="end"/>
      </w:r>
      <w:r>
        <w:rPr>
          <w:rFonts w:ascii="Times New Roman" w:hAnsi="Times New Roman" w:cs="Times New Roman"/>
          <w:sz w:val="24"/>
          <w:szCs w:val="24"/>
        </w:rPr>
        <w:t xml:space="preserve"> developed a heuristic algorithm to maximize the timetable synchronization for a </w:t>
      </w:r>
      <w:del w:id="788" w:author="Liu, Luyu" w:date="2019-10-09T18:53:00Z">
        <w:r w:rsidDel="00364587">
          <w:rPr>
            <w:rFonts w:ascii="Times New Roman" w:hAnsi="Times New Roman" w:cs="Times New Roman"/>
            <w:sz w:val="24"/>
            <w:szCs w:val="24"/>
          </w:rPr>
          <w:delText xml:space="preserve">PT </w:delText>
        </w:r>
      </w:del>
      <w:ins w:id="789" w:author="Liu, Luyu" w:date="2019-10-09T18:53:00Z">
        <w:r w:rsidR="00364587">
          <w:rPr>
            <w:rFonts w:ascii="Times New Roman" w:hAnsi="Times New Roman" w:cs="Times New Roman"/>
            <w:sz w:val="24"/>
            <w:szCs w:val="24"/>
          </w:rPr>
          <w:t xml:space="preserve">transit </w:t>
        </w:r>
      </w:ins>
      <w:r>
        <w:rPr>
          <w:rFonts w:ascii="Times New Roman" w:hAnsi="Times New Roman" w:cs="Times New Roman"/>
          <w:sz w:val="24"/>
          <w:szCs w:val="24"/>
        </w:rPr>
        <w:t xml:space="preserve">system’s schedule. However, few papers provide attainable solutions for real-time PT timetable synchronization. </w:t>
      </w:r>
      <w:r w:rsidR="00B1197D">
        <w:rPr>
          <w:rFonts w:ascii="Times New Roman" w:hAnsi="Times New Roman" w:cs="Times New Roman"/>
          <w:sz w:val="24"/>
          <w:szCs w:val="24"/>
        </w:rPr>
        <w:t>Based on the tw</w:t>
      </w:r>
      <w:r w:rsidR="009D718A">
        <w:rPr>
          <w:rFonts w:ascii="Times New Roman" w:hAnsi="Times New Roman" w:cs="Times New Roman"/>
          <w:sz w:val="24"/>
          <w:szCs w:val="24"/>
        </w:rPr>
        <w:t>o introduced indexes, the real-time optimization</w:t>
      </w:r>
      <w:r w:rsidR="0069432C">
        <w:rPr>
          <w:rFonts w:ascii="Times New Roman" w:hAnsi="Times New Roman" w:cs="Times New Roman"/>
          <w:sz w:val="24"/>
          <w:szCs w:val="24"/>
        </w:rPr>
        <w:t xml:space="preserve"> problem</w:t>
      </w:r>
      <w:r w:rsidR="009D718A">
        <w:rPr>
          <w:rFonts w:ascii="Times New Roman" w:hAnsi="Times New Roman" w:cs="Times New Roman"/>
          <w:sz w:val="24"/>
          <w:szCs w:val="24"/>
        </w:rPr>
        <w:t xml:space="preserve"> can be properly</w:t>
      </w:r>
      <w:r w:rsidR="00AE271D">
        <w:rPr>
          <w:rFonts w:ascii="Times New Roman" w:hAnsi="Times New Roman" w:cs="Times New Roman"/>
          <w:sz w:val="24"/>
          <w:szCs w:val="24"/>
        </w:rPr>
        <w:t xml:space="preserve"> defined and</w:t>
      </w:r>
      <w:r w:rsidR="009D718A">
        <w:rPr>
          <w:rFonts w:ascii="Times New Roman" w:hAnsi="Times New Roman" w:cs="Times New Roman"/>
          <w:sz w:val="24"/>
          <w:szCs w:val="24"/>
        </w:rPr>
        <w:t xml:space="preserve"> addressed.</w:t>
      </w:r>
    </w:p>
    <w:p w14:paraId="17F99F29" w14:textId="501333DE" w:rsidR="00491109" w:rsidRDefault="00491109" w:rsidP="00491109">
      <w:pPr>
        <w:spacing w:line="240" w:lineRule="auto"/>
        <w:jc w:val="both"/>
        <w:rPr>
          <w:rFonts w:ascii="Times New Roman" w:hAnsi="Times New Roman" w:cs="Times New Roman"/>
          <w:sz w:val="24"/>
          <w:szCs w:val="24"/>
        </w:rPr>
      </w:pPr>
    </w:p>
    <w:p w14:paraId="0BB9B620" w14:textId="77777777" w:rsidR="001C7402" w:rsidRDefault="001C7402" w:rsidP="00491109">
      <w:pPr>
        <w:spacing w:line="240" w:lineRule="auto"/>
        <w:jc w:val="both"/>
        <w:rPr>
          <w:rFonts w:ascii="Times New Roman" w:hAnsi="Times New Roman" w:cs="Times New Roman"/>
          <w:sz w:val="24"/>
          <w:szCs w:val="24"/>
        </w:rPr>
      </w:pPr>
    </w:p>
    <w:p w14:paraId="26670CDC" w14:textId="609FA546" w:rsidR="00326289" w:rsidRPr="009D3E9F" w:rsidRDefault="00326289" w:rsidP="00491109">
      <w:pPr>
        <w:spacing w:line="240" w:lineRule="auto"/>
        <w:jc w:val="both"/>
        <w:rPr>
          <w:rFonts w:ascii="Times New Roman" w:hAnsi="Times New Roman" w:cs="Times New Roman"/>
          <w:b/>
          <w:sz w:val="24"/>
          <w:szCs w:val="24"/>
          <w:rPrChange w:id="790" w:author="Miller,  Dr. Harvey J." w:date="2019-10-09T16:36:00Z">
            <w:rPr>
              <w:rFonts w:ascii="Times New Roman" w:hAnsi="Times New Roman" w:cs="Times New Roman"/>
              <w:sz w:val="24"/>
              <w:szCs w:val="24"/>
            </w:rPr>
          </w:rPrChange>
        </w:rPr>
      </w:pPr>
      <w:r w:rsidRPr="009D3E9F">
        <w:rPr>
          <w:rFonts w:ascii="Times New Roman" w:hAnsi="Times New Roman" w:cs="Times New Roman"/>
          <w:b/>
          <w:sz w:val="24"/>
          <w:szCs w:val="24"/>
          <w:rPrChange w:id="791" w:author="Miller,  Dr. Harvey J." w:date="2019-10-09T16:36:00Z">
            <w:rPr>
              <w:rFonts w:ascii="Times New Roman" w:hAnsi="Times New Roman" w:cs="Times New Roman"/>
              <w:sz w:val="24"/>
              <w:szCs w:val="24"/>
            </w:rPr>
          </w:rPrChange>
        </w:rPr>
        <w:t>Appendix</w:t>
      </w:r>
      <w:del w:id="792" w:author="Miller,  Dr. Harvey J." w:date="2019-10-09T16:37:00Z">
        <w:r w:rsidRPr="009D3E9F" w:rsidDel="009D3E9F">
          <w:rPr>
            <w:rFonts w:ascii="Times New Roman" w:hAnsi="Times New Roman" w:cs="Times New Roman"/>
            <w:b/>
            <w:sz w:val="24"/>
            <w:szCs w:val="24"/>
            <w:rPrChange w:id="793" w:author="Miller,  Dr. Harvey J." w:date="2019-10-09T16:36:00Z">
              <w:rPr>
                <w:rFonts w:ascii="Times New Roman" w:hAnsi="Times New Roman" w:cs="Times New Roman"/>
                <w:sz w:val="24"/>
                <w:szCs w:val="24"/>
              </w:rPr>
            </w:rPrChange>
          </w:rPr>
          <w:delText xml:space="preserve"> A</w:delText>
        </w:r>
      </w:del>
    </w:p>
    <w:p w14:paraId="7EA200DC" w14:textId="426A400D" w:rsidR="00326289" w:rsidDel="009D3E9F" w:rsidRDefault="009D3E9F">
      <w:pPr>
        <w:spacing w:line="240" w:lineRule="auto"/>
        <w:jc w:val="both"/>
        <w:rPr>
          <w:del w:id="794" w:author="Miller,  Dr. Harvey J." w:date="2019-10-09T16:37:00Z"/>
          <w:rFonts w:ascii="Times New Roman" w:eastAsia="Yu Mincho" w:hAnsi="Times New Roman" w:cs="Times New Roman"/>
          <w:sz w:val="24"/>
          <w:szCs w:val="24"/>
          <w:lang w:eastAsia="ja-JP"/>
        </w:rPr>
      </w:pPr>
      <w:ins w:id="795" w:author="Miller,  Dr. Harvey J." w:date="2019-10-09T16:36:00Z">
        <w:r>
          <w:rPr>
            <w:rFonts w:ascii="Times New Roman" w:eastAsia="Yu Mincho" w:hAnsi="Times New Roman" w:cs="Times New Roman"/>
            <w:sz w:val="24"/>
            <w:szCs w:val="24"/>
            <w:lang w:eastAsia="ja-JP"/>
          </w:rPr>
          <w:t xml:space="preserve">This appendix shows how to modify the </w:t>
        </w:r>
      </w:ins>
      <w:del w:id="796" w:author="Miller,  Dr. Harvey J." w:date="2019-10-09T16:36:00Z">
        <w:r w:rsidR="00326289" w:rsidDel="009D3E9F">
          <w:rPr>
            <w:rFonts w:ascii="Times New Roman" w:eastAsia="Yu Mincho" w:hAnsi="Times New Roman" w:cs="Times New Roman"/>
            <w:sz w:val="24"/>
            <w:szCs w:val="24"/>
            <w:lang w:eastAsia="ja-JP"/>
          </w:rPr>
          <w:delText xml:space="preserve">Ridership-weighted </w:delText>
        </w:r>
      </w:del>
      <w:r w:rsidR="00326289">
        <w:rPr>
          <w:rFonts w:ascii="Times New Roman" w:eastAsia="Yu Mincho" w:hAnsi="Times New Roman" w:cs="Times New Roman"/>
          <w:sz w:val="24"/>
          <w:szCs w:val="24"/>
          <w:lang w:eastAsia="ja-JP"/>
        </w:rPr>
        <w:t>TR and ATTP</w:t>
      </w:r>
      <w:ins w:id="797" w:author="Miller,  Dr. Harvey J." w:date="2019-10-09T16:36:00Z">
        <w:r>
          <w:rPr>
            <w:rFonts w:ascii="Times New Roman" w:eastAsia="Yu Mincho" w:hAnsi="Times New Roman" w:cs="Times New Roman"/>
            <w:sz w:val="24"/>
            <w:szCs w:val="24"/>
            <w:lang w:eastAsia="ja-JP"/>
          </w:rPr>
          <w:t xml:space="preserve"> measures based on </w:t>
        </w:r>
      </w:ins>
      <w:ins w:id="798" w:author="Miller,  Dr. Harvey J." w:date="2019-10-09T16:37:00Z">
        <w:r>
          <w:rPr>
            <w:rFonts w:ascii="Times New Roman" w:eastAsia="Yu Mincho" w:hAnsi="Times New Roman" w:cs="Times New Roman"/>
            <w:sz w:val="24"/>
            <w:szCs w:val="24"/>
            <w:lang w:eastAsia="ja-JP"/>
          </w:rPr>
          <w:t xml:space="preserve">empirical </w:t>
        </w:r>
      </w:ins>
      <w:ins w:id="799" w:author="Miller,  Dr. Harvey J." w:date="2019-10-09T16:36:00Z">
        <w:r>
          <w:rPr>
            <w:rFonts w:ascii="Times New Roman" w:eastAsia="Yu Mincho" w:hAnsi="Times New Roman" w:cs="Times New Roman"/>
            <w:sz w:val="24"/>
            <w:szCs w:val="24"/>
            <w:lang w:eastAsia="ja-JP"/>
          </w:rPr>
          <w:t xml:space="preserve">ridership data.  This allows the </w:t>
        </w:r>
      </w:ins>
      <w:ins w:id="800" w:author="Miller,  Dr. Harvey J." w:date="2019-10-09T16:37:00Z">
        <w:r>
          <w:rPr>
            <w:rFonts w:ascii="Times New Roman" w:eastAsia="Yu Mincho" w:hAnsi="Times New Roman" w:cs="Times New Roman"/>
            <w:sz w:val="24"/>
            <w:szCs w:val="24"/>
            <w:lang w:eastAsia="ja-JP"/>
          </w:rPr>
          <w:t>analyst</w:t>
        </w:r>
      </w:ins>
      <w:ins w:id="801" w:author="Miller,  Dr. Harvey J." w:date="2019-10-09T16:36:00Z">
        <w:r>
          <w:rPr>
            <w:rFonts w:ascii="Times New Roman" w:eastAsia="Yu Mincho" w:hAnsi="Times New Roman" w:cs="Times New Roman"/>
            <w:sz w:val="24"/>
            <w:szCs w:val="24"/>
            <w:lang w:eastAsia="ja-JP"/>
          </w:rPr>
          <w:t xml:space="preserve"> </w:t>
        </w:r>
      </w:ins>
      <w:ins w:id="802" w:author="Miller,  Dr. Harvey J." w:date="2019-10-09T16:37:00Z">
        <w:r>
          <w:rPr>
            <w:rFonts w:ascii="Times New Roman" w:eastAsia="Yu Mincho" w:hAnsi="Times New Roman" w:cs="Times New Roman"/>
            <w:sz w:val="24"/>
            <w:szCs w:val="24"/>
            <w:lang w:eastAsia="ja-JP"/>
          </w:rPr>
          <w:t xml:space="preserve">to weight the risk and time </w:t>
        </w:r>
      </w:ins>
      <w:ins w:id="803" w:author="Miller,  Dr. Harvey J." w:date="2019-10-09T16:38:00Z">
        <w:r>
          <w:rPr>
            <w:rFonts w:ascii="Times New Roman" w:eastAsia="Yu Mincho" w:hAnsi="Times New Roman" w:cs="Times New Roman"/>
            <w:sz w:val="24"/>
            <w:szCs w:val="24"/>
            <w:lang w:eastAsia="ja-JP"/>
          </w:rPr>
          <w:t>penalty</w:t>
        </w:r>
      </w:ins>
      <w:ins w:id="804" w:author="Miller,  Dr. Harvey J." w:date="2019-10-09T16:37:00Z">
        <w:r>
          <w:rPr>
            <w:rFonts w:ascii="Times New Roman" w:eastAsia="Yu Mincho" w:hAnsi="Times New Roman" w:cs="Times New Roman"/>
            <w:sz w:val="24"/>
            <w:szCs w:val="24"/>
            <w:lang w:eastAsia="ja-JP"/>
          </w:rPr>
          <w:t xml:space="preserve"> indexes based on the</w:t>
        </w:r>
      </w:ins>
      <w:ins w:id="805" w:author="Miller,  Dr. Harvey J." w:date="2019-10-09T16:38:00Z">
        <w:r>
          <w:rPr>
            <w:rFonts w:ascii="Times New Roman" w:eastAsia="Yu Mincho" w:hAnsi="Times New Roman" w:cs="Times New Roman"/>
            <w:sz w:val="24"/>
            <w:szCs w:val="24"/>
            <w:lang w:eastAsia="ja-JP"/>
          </w:rPr>
          <w:t xml:space="preserve"> passengers impacted</w:t>
        </w:r>
      </w:ins>
    </w:p>
    <w:p w14:paraId="436DD9A5" w14:textId="203DADD0" w:rsidR="00326289" w:rsidRDefault="00326289">
      <w:pPr>
        <w:spacing w:line="240" w:lineRule="auto"/>
        <w:jc w:val="both"/>
        <w:rPr>
          <w:rFonts w:ascii="Times New Roman" w:eastAsia="Yu Mincho" w:hAnsi="Times New Roman" w:cs="Times New Roman"/>
          <w:sz w:val="24"/>
          <w:szCs w:val="24"/>
          <w:lang w:eastAsia="ja-JP"/>
        </w:rPr>
      </w:pPr>
      <w:del w:id="806" w:author="Miller,  Dr. Harvey J." w:date="2019-10-09T16:37:00Z">
        <w:r w:rsidDel="009D3E9F">
          <w:rPr>
            <w:rFonts w:ascii="Times New Roman" w:eastAsia="Yu Mincho" w:hAnsi="Times New Roman" w:cs="Times New Roman"/>
            <w:sz w:val="24"/>
            <w:szCs w:val="24"/>
            <w:lang w:eastAsia="ja-JP"/>
          </w:rPr>
          <w:delText xml:space="preserve">We moreover </w:delText>
        </w:r>
        <w:r w:rsidR="00C96D68" w:rsidDel="009D3E9F">
          <w:rPr>
            <w:rFonts w:ascii="Times New Roman" w:eastAsia="Yu Mincho" w:hAnsi="Times New Roman" w:cs="Times New Roman"/>
            <w:sz w:val="24"/>
            <w:szCs w:val="24"/>
            <w:lang w:eastAsia="ja-JP"/>
          </w:rPr>
          <w:delText>define</w:delText>
        </w:r>
        <w:r w:rsidDel="009D3E9F">
          <w:rPr>
            <w:rFonts w:ascii="Times New Roman" w:eastAsia="Yu Mincho" w:hAnsi="Times New Roman" w:cs="Times New Roman"/>
            <w:sz w:val="24"/>
            <w:szCs w:val="24"/>
            <w:lang w:eastAsia="ja-JP"/>
          </w:rPr>
          <w:delText xml:space="preserve"> a weighted version of each index based on the ridership affect, if empirical user ridership data are available</w:delText>
        </w:r>
      </w:del>
      <w:r>
        <w:rPr>
          <w:rFonts w:ascii="Times New Roman" w:eastAsia="Yu Mincho" w:hAnsi="Times New Roman" w:cs="Times New Roman"/>
          <w:sz w:val="24"/>
          <w:szCs w:val="24"/>
          <w:lang w:eastAsia="ja-JP"/>
        </w:rPr>
        <w:t>:</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7747"/>
        <w:gridCol w:w="612"/>
      </w:tblGrid>
      <w:tr w:rsidR="00326289" w14:paraId="44C6DF1A" w14:textId="77777777" w:rsidTr="00695342">
        <w:trPr>
          <w:trHeight w:val="820"/>
          <w:jc w:val="center"/>
        </w:trPr>
        <w:tc>
          <w:tcPr>
            <w:tcW w:w="258" w:type="pct"/>
            <w:vAlign w:val="center"/>
          </w:tcPr>
          <w:p w14:paraId="68437178" w14:textId="77777777" w:rsidR="00326289" w:rsidRDefault="00326289" w:rsidP="00695342">
            <w:pPr>
              <w:spacing w:line="240" w:lineRule="auto"/>
              <w:jc w:val="center"/>
              <w:rPr>
                <w:rFonts w:ascii="Times New Roman" w:eastAsia="Yu Mincho" w:hAnsi="Times New Roman" w:cs="Times New Roman"/>
                <w:sz w:val="24"/>
                <w:szCs w:val="24"/>
                <w:lang w:eastAsia="ja-JP"/>
              </w:rPr>
            </w:pPr>
          </w:p>
        </w:tc>
        <w:tc>
          <w:tcPr>
            <w:tcW w:w="4395" w:type="pct"/>
            <w:vAlign w:val="center"/>
            <w:hideMark/>
          </w:tcPr>
          <w:p w14:paraId="7E650353" w14:textId="77777777" w:rsidR="00326289" w:rsidRDefault="00326289" w:rsidP="00695342">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TR=E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e>
                </m:nary>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oMath>
            </m:oMathPara>
          </w:p>
        </w:tc>
        <w:tc>
          <w:tcPr>
            <w:tcW w:w="347" w:type="pct"/>
            <w:vAlign w:val="center"/>
            <w:hideMark/>
          </w:tcPr>
          <w:p w14:paraId="043D753A" w14:textId="3B2253BD" w:rsidR="00326289" w:rsidRDefault="00326289" w:rsidP="00695342">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Equation \* ARABIC </w:instrText>
            </w:r>
            <w:r>
              <w:rPr>
                <w:rFonts w:ascii="Times New Roman" w:hAnsi="Times New Roman" w:cs="Times New Roman"/>
                <w:sz w:val="24"/>
                <w:szCs w:val="24"/>
              </w:rPr>
              <w:fldChar w:fldCharType="separate"/>
            </w:r>
            <w:r w:rsidR="009C1B71">
              <w:rPr>
                <w:rFonts w:ascii="Times New Roman" w:hAnsi="Times New Roman" w:cs="Times New Roman"/>
                <w:noProof/>
                <w:sz w:val="24"/>
                <w:szCs w:val="24"/>
              </w:rPr>
              <w:t>7</w:t>
            </w:r>
            <w:r>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1C69C8A8" w14:textId="77777777" w:rsidR="00326289" w:rsidRDefault="00326289" w:rsidP="00326289">
      <w:pPr>
        <w:spacing w:line="240" w:lineRule="auto"/>
        <w:jc w:val="both"/>
        <w:rPr>
          <w:rFonts w:ascii="Times New Roman" w:eastAsia="Yu Mincho" w:hAnsi="Times New Roman" w:cs="Times New Roman"/>
          <w:sz w:val="24"/>
          <w:szCs w:val="24"/>
          <w:lang w:eastAsia="ja-JP"/>
        </w:rPr>
      </w:pP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7747"/>
        <w:gridCol w:w="612"/>
      </w:tblGrid>
      <w:tr w:rsidR="00326289" w14:paraId="58DECDA9" w14:textId="77777777" w:rsidTr="00695342">
        <w:trPr>
          <w:trHeight w:val="820"/>
          <w:jc w:val="center"/>
        </w:trPr>
        <w:tc>
          <w:tcPr>
            <w:tcW w:w="258" w:type="pct"/>
            <w:vAlign w:val="center"/>
          </w:tcPr>
          <w:p w14:paraId="21439133" w14:textId="77777777" w:rsidR="00326289" w:rsidRDefault="00326289" w:rsidP="00695342">
            <w:pPr>
              <w:spacing w:line="240" w:lineRule="auto"/>
              <w:jc w:val="center"/>
              <w:rPr>
                <w:rFonts w:ascii="Times New Roman" w:eastAsia="Yu Mincho" w:hAnsi="Times New Roman" w:cs="Times New Roman"/>
                <w:sz w:val="24"/>
                <w:szCs w:val="24"/>
                <w:lang w:eastAsia="ja-JP"/>
              </w:rPr>
            </w:pPr>
          </w:p>
        </w:tc>
        <w:tc>
          <w:tcPr>
            <w:tcW w:w="4395" w:type="pct"/>
            <w:vAlign w:val="center"/>
            <w:hideMark/>
          </w:tcPr>
          <w:p w14:paraId="382625E6" w14:textId="77777777" w:rsidR="00326289" w:rsidRDefault="00326289" w:rsidP="00695342">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ATTP=E</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TTP</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e>
                </m:nary>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TTP</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oMath>
            </m:oMathPara>
          </w:p>
        </w:tc>
        <w:tc>
          <w:tcPr>
            <w:tcW w:w="347" w:type="pct"/>
            <w:vAlign w:val="center"/>
            <w:hideMark/>
          </w:tcPr>
          <w:p w14:paraId="2A88B043" w14:textId="7D68431B" w:rsidR="00326289" w:rsidRDefault="00326289" w:rsidP="00695342">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Equation \* ARABIC </w:instrText>
            </w:r>
            <w:r>
              <w:rPr>
                <w:rFonts w:ascii="Times New Roman" w:hAnsi="Times New Roman" w:cs="Times New Roman"/>
                <w:sz w:val="24"/>
                <w:szCs w:val="24"/>
              </w:rPr>
              <w:fldChar w:fldCharType="separate"/>
            </w:r>
            <w:r w:rsidR="009C1B71">
              <w:rPr>
                <w:rFonts w:ascii="Times New Roman" w:hAnsi="Times New Roman" w:cs="Times New Roman"/>
                <w:noProof/>
                <w:sz w:val="24"/>
                <w:szCs w:val="24"/>
              </w:rPr>
              <w:t>8</w:t>
            </w:r>
            <w:r>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7684A5A2" w14:textId="77777777" w:rsidR="00326289" w:rsidRDefault="00326289" w:rsidP="00326289">
      <w:pPr>
        <w:spacing w:line="240" w:lineRule="auto"/>
        <w:jc w:val="both"/>
        <w:rPr>
          <w:rFonts w:ascii="Times New Roman" w:eastAsia="Yu Mincho" w:hAnsi="Times New Roman" w:cs="Times New Roman"/>
          <w:sz w:val="24"/>
          <w:szCs w:val="24"/>
          <w:lang w:eastAsia="ja-JP"/>
        </w:rPr>
      </w:pPr>
    </w:p>
    <w:p w14:paraId="59D31E81" w14:textId="77777777" w:rsidR="00326289" w:rsidRDefault="00326289" w:rsidP="00326289">
      <w:pPr>
        <w:spacing w:line="240" w:lineRule="auto"/>
        <w:jc w:val="both"/>
        <w:rPr>
          <w:rFonts w:ascii="Times New Roman" w:eastAsia="Yu Mincho" w:hAnsi="Times New Roman" w:cs="Times New Roman"/>
          <w:sz w:val="24"/>
          <w:szCs w:val="24"/>
          <w:lang w:eastAsia="ja-JP"/>
        </w:rPr>
      </w:pPr>
      <w:proofErr w:type="gramStart"/>
      <w:r>
        <w:rPr>
          <w:rFonts w:ascii="Times New Roman" w:eastAsia="Yu Mincho" w:hAnsi="Times New Roman" w:cs="Times New Roman"/>
          <w:sz w:val="24"/>
          <w:szCs w:val="24"/>
          <w:lang w:eastAsia="ja-JP"/>
        </w:rPr>
        <w:t>where</w:t>
      </w:r>
      <w:proofErr w:type="gramEnd"/>
      <w:r>
        <w:rPr>
          <w:rFonts w:ascii="Times New Roman" w:eastAsia="Yu Mincho" w:hAnsi="Times New Roman" w:cs="Times New Roman"/>
          <w:sz w:val="24"/>
          <w:szCs w:val="24"/>
          <w:lang w:eastAsia="ja-JP"/>
        </w:rPr>
        <w:t xml:space="preserve">: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oMath>
      <w:r>
        <w:rPr>
          <w:rFonts w:ascii="Times New Roman" w:eastAsia="Yu Mincho" w:hAnsi="Times New Roman" w:cs="Times New Roman"/>
          <w:sz w:val="24"/>
          <w:szCs w:val="24"/>
          <w:lang w:eastAsia="ja-JP"/>
        </w:rPr>
        <w:t xml:space="preserve"> is the number of people who use this transfer.</w:t>
      </w:r>
    </w:p>
    <w:p w14:paraId="67946830" w14:textId="77777777" w:rsidR="00326289" w:rsidRDefault="00326289" w:rsidP="00491109">
      <w:pPr>
        <w:spacing w:line="240" w:lineRule="auto"/>
        <w:jc w:val="both"/>
        <w:rPr>
          <w:rFonts w:ascii="Times New Roman" w:hAnsi="Times New Roman" w:cs="Times New Roman"/>
          <w:sz w:val="24"/>
          <w:szCs w:val="24"/>
        </w:rPr>
      </w:pPr>
    </w:p>
    <w:p w14:paraId="14E253D5" w14:textId="77777777" w:rsidR="00326289" w:rsidRDefault="00326289" w:rsidP="00491109">
      <w:pPr>
        <w:spacing w:line="240" w:lineRule="auto"/>
        <w:jc w:val="both"/>
        <w:rPr>
          <w:rFonts w:ascii="Times New Roman" w:hAnsi="Times New Roman" w:cs="Times New Roman"/>
          <w:sz w:val="24"/>
          <w:szCs w:val="24"/>
        </w:rPr>
      </w:pPr>
    </w:p>
    <w:p w14:paraId="5E5B9380" w14:textId="77777777" w:rsidR="00491109" w:rsidRDefault="00491109" w:rsidP="00491109">
      <w:pPr>
        <w:spacing w:line="240" w:lineRule="auto"/>
        <w:jc w:val="both"/>
        <w:rPr>
          <w:rFonts w:ascii="Times New Roman" w:hAnsi="Times New Roman" w:cs="Times New Roman"/>
          <w:b/>
          <w:sz w:val="24"/>
          <w:szCs w:val="24"/>
        </w:rPr>
      </w:pPr>
      <w:r>
        <w:rPr>
          <w:rFonts w:ascii="Times New Roman" w:hAnsi="Times New Roman" w:cs="Times New Roman"/>
          <w:b/>
          <w:sz w:val="24"/>
          <w:szCs w:val="24"/>
        </w:rPr>
        <w:t>References</w:t>
      </w:r>
    </w:p>
    <w:p w14:paraId="628EBFDA" w14:textId="604533D7" w:rsidR="004704CE" w:rsidRPr="004704CE" w:rsidRDefault="00491109"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4704CE" w:rsidRPr="004704CE">
        <w:rPr>
          <w:rFonts w:ascii="Times New Roman" w:hAnsi="Times New Roman" w:cs="Times New Roman"/>
          <w:noProof/>
          <w:sz w:val="24"/>
          <w:szCs w:val="24"/>
        </w:rPr>
        <w:t xml:space="preserve">Algers, S., Hansen, S., &amp; Tegner, G. (1975). Role of waiting time, comfort, and convenience in modal choice for work trip. </w:t>
      </w:r>
      <w:r w:rsidR="004704CE" w:rsidRPr="004704CE">
        <w:rPr>
          <w:rFonts w:ascii="Times New Roman" w:hAnsi="Times New Roman" w:cs="Times New Roman"/>
          <w:i/>
          <w:iCs/>
          <w:noProof/>
          <w:sz w:val="24"/>
          <w:szCs w:val="24"/>
        </w:rPr>
        <w:t>Transportation Research Record</w:t>
      </w:r>
      <w:r w:rsidR="004704CE" w:rsidRPr="004704CE">
        <w:rPr>
          <w:rFonts w:ascii="Times New Roman" w:hAnsi="Times New Roman" w:cs="Times New Roman"/>
          <w:noProof/>
          <w:sz w:val="24"/>
          <w:szCs w:val="24"/>
        </w:rPr>
        <w:t xml:space="preserve">, </w:t>
      </w:r>
      <w:r w:rsidR="004704CE" w:rsidRPr="004704CE">
        <w:rPr>
          <w:rFonts w:ascii="Times New Roman" w:hAnsi="Times New Roman" w:cs="Times New Roman"/>
          <w:i/>
          <w:iCs/>
          <w:noProof/>
          <w:sz w:val="24"/>
          <w:szCs w:val="24"/>
        </w:rPr>
        <w:t>534</w:t>
      </w:r>
      <w:r w:rsidR="004704CE" w:rsidRPr="004704CE">
        <w:rPr>
          <w:rFonts w:ascii="Times New Roman" w:hAnsi="Times New Roman" w:cs="Times New Roman"/>
          <w:noProof/>
          <w:sz w:val="24"/>
          <w:szCs w:val="24"/>
        </w:rPr>
        <w:t>, 38–51.</w:t>
      </w:r>
    </w:p>
    <w:p w14:paraId="1962F1B4"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Antrim, A., &amp; Barbeau, S. J. (2013). The many uses of GTFS data–opening the door to transit and multimodal applications. </w:t>
      </w:r>
      <w:r w:rsidRPr="004704CE">
        <w:rPr>
          <w:rFonts w:ascii="Times New Roman" w:hAnsi="Times New Roman" w:cs="Times New Roman"/>
          <w:i/>
          <w:iCs/>
          <w:noProof/>
          <w:sz w:val="24"/>
          <w:szCs w:val="24"/>
        </w:rPr>
        <w:t>Location-Aware Information Systems Laboratory at the University of South Florida</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4</w:t>
      </w:r>
      <w:r w:rsidRPr="004704CE">
        <w:rPr>
          <w:rFonts w:ascii="Times New Roman" w:hAnsi="Times New Roman" w:cs="Times New Roman"/>
          <w:noProof/>
          <w:sz w:val="24"/>
          <w:szCs w:val="24"/>
        </w:rPr>
        <w:t>.</w:t>
      </w:r>
    </w:p>
    <w:p w14:paraId="03DF4243"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Ayed, A. Ben, Halima, M. Ben, &amp; Alimi, A. M. (2015). Big data analytics for logistics and transportation. In </w:t>
      </w:r>
      <w:r w:rsidRPr="004704CE">
        <w:rPr>
          <w:rFonts w:ascii="Times New Roman" w:hAnsi="Times New Roman" w:cs="Times New Roman"/>
          <w:i/>
          <w:iCs/>
          <w:noProof/>
          <w:sz w:val="24"/>
          <w:szCs w:val="24"/>
        </w:rPr>
        <w:t>2015 4th International Conference on Advanced Logistics and Transport (ICALT)</w:t>
      </w:r>
      <w:r w:rsidRPr="004704CE">
        <w:rPr>
          <w:rFonts w:ascii="Times New Roman" w:hAnsi="Times New Roman" w:cs="Times New Roman"/>
          <w:noProof/>
          <w:sz w:val="24"/>
          <w:szCs w:val="24"/>
        </w:rPr>
        <w:t xml:space="preserve"> (pp. 311–316). IEEE.</w:t>
      </w:r>
    </w:p>
    <w:p w14:paraId="26FDBCD6"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Bakillah, M., Liang, S. H. L., &amp; Zipf, A. (2012). Toward coupling sensor data and Volunteered Geographic Information (VGI) with agent-based transport simulation in the context of smart cities. In </w:t>
      </w:r>
      <w:r w:rsidRPr="004704CE">
        <w:rPr>
          <w:rFonts w:ascii="Times New Roman" w:hAnsi="Times New Roman" w:cs="Times New Roman"/>
          <w:i/>
          <w:iCs/>
          <w:noProof/>
          <w:sz w:val="24"/>
          <w:szCs w:val="24"/>
        </w:rPr>
        <w:t>Proceedings of the First ACM SIGSPATIAL Workshop on Sensor Web Enablement</w:t>
      </w:r>
      <w:r w:rsidRPr="004704CE">
        <w:rPr>
          <w:rFonts w:ascii="Times New Roman" w:hAnsi="Times New Roman" w:cs="Times New Roman"/>
          <w:noProof/>
          <w:sz w:val="24"/>
          <w:szCs w:val="24"/>
        </w:rPr>
        <w:t xml:space="preserve"> (pp. 17–23). ACM.</w:t>
      </w:r>
    </w:p>
    <w:p w14:paraId="6F4235EE"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Bamford, C. G., Carrick, R. J., &amp; MacDonald, R. (1984). Public transport surveys: A new effective technique of data collection. </w:t>
      </w:r>
      <w:r w:rsidRPr="004704CE">
        <w:rPr>
          <w:rFonts w:ascii="Times New Roman" w:hAnsi="Times New Roman" w:cs="Times New Roman"/>
          <w:i/>
          <w:iCs/>
          <w:noProof/>
          <w:sz w:val="24"/>
          <w:szCs w:val="24"/>
        </w:rPr>
        <w:t>Traffic Engineering &amp; Control</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25</w:t>
      </w:r>
      <w:r w:rsidRPr="004704CE">
        <w:rPr>
          <w:rFonts w:ascii="Times New Roman" w:hAnsi="Times New Roman" w:cs="Times New Roman"/>
          <w:noProof/>
          <w:sz w:val="24"/>
          <w:szCs w:val="24"/>
        </w:rPr>
        <w:t>(HS-037 547).</w:t>
      </w:r>
    </w:p>
    <w:p w14:paraId="5A1BE3A5"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Basso, L. J., Guevara, C. A., Gschwender, A., &amp; Fuster, M. (2011). Congestion pricing, transit subsidies and dedicated bus lanes: Efficient and practical solutions to congestion. </w:t>
      </w:r>
      <w:r w:rsidRPr="004704CE">
        <w:rPr>
          <w:rFonts w:ascii="Times New Roman" w:hAnsi="Times New Roman" w:cs="Times New Roman"/>
          <w:i/>
          <w:iCs/>
          <w:noProof/>
          <w:sz w:val="24"/>
          <w:szCs w:val="24"/>
        </w:rPr>
        <w:t>Transport Policy</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18</w:t>
      </w:r>
      <w:r w:rsidRPr="004704CE">
        <w:rPr>
          <w:rFonts w:ascii="Times New Roman" w:hAnsi="Times New Roman" w:cs="Times New Roman"/>
          <w:noProof/>
          <w:sz w:val="24"/>
          <w:szCs w:val="24"/>
        </w:rPr>
        <w:t>(5), 676–684.</w:t>
      </w:r>
    </w:p>
    <w:p w14:paraId="7AF91844"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Ceder, A. (2007). </w:t>
      </w:r>
      <w:r w:rsidRPr="004704CE">
        <w:rPr>
          <w:rFonts w:ascii="Times New Roman" w:hAnsi="Times New Roman" w:cs="Times New Roman"/>
          <w:i/>
          <w:iCs/>
          <w:noProof/>
          <w:sz w:val="24"/>
          <w:szCs w:val="24"/>
        </w:rPr>
        <w:t>Public transit planning and operation: Modeling, practice and behavior</w:t>
      </w:r>
      <w:r w:rsidRPr="004704CE">
        <w:rPr>
          <w:rFonts w:ascii="Times New Roman" w:hAnsi="Times New Roman" w:cs="Times New Roman"/>
          <w:noProof/>
          <w:sz w:val="24"/>
          <w:szCs w:val="24"/>
        </w:rPr>
        <w:t>. CRC press.</w:t>
      </w:r>
    </w:p>
    <w:p w14:paraId="4124D50D"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Ceder, A., Golany, B., &amp; Tal, O. (2001). Creating bus timetables with maximal synchronization. </w:t>
      </w:r>
      <w:r w:rsidRPr="004704CE">
        <w:rPr>
          <w:rFonts w:ascii="Times New Roman" w:hAnsi="Times New Roman" w:cs="Times New Roman"/>
          <w:i/>
          <w:iCs/>
          <w:noProof/>
          <w:sz w:val="24"/>
          <w:szCs w:val="24"/>
        </w:rPr>
        <w:t>Transportation Research Part A: Policy and Practice</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35</w:t>
      </w:r>
      <w:r w:rsidRPr="004704CE">
        <w:rPr>
          <w:rFonts w:ascii="Times New Roman" w:hAnsi="Times New Roman" w:cs="Times New Roman"/>
          <w:noProof/>
          <w:sz w:val="24"/>
          <w:szCs w:val="24"/>
        </w:rPr>
        <w:t>(10), 913–928.</w:t>
      </w:r>
    </w:p>
    <w:p w14:paraId="3D0E2060"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Chen, M., Mao, S., &amp; Liu, Y. (2014). Big data: A survey. </w:t>
      </w:r>
      <w:r w:rsidRPr="004704CE">
        <w:rPr>
          <w:rFonts w:ascii="Times New Roman" w:hAnsi="Times New Roman" w:cs="Times New Roman"/>
          <w:i/>
          <w:iCs/>
          <w:noProof/>
          <w:sz w:val="24"/>
          <w:szCs w:val="24"/>
        </w:rPr>
        <w:t>Mobile Networks and Applications</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19</w:t>
      </w:r>
      <w:r w:rsidRPr="004704CE">
        <w:rPr>
          <w:rFonts w:ascii="Times New Roman" w:hAnsi="Times New Roman" w:cs="Times New Roman"/>
          <w:noProof/>
          <w:sz w:val="24"/>
          <w:szCs w:val="24"/>
        </w:rPr>
        <w:t>(2), 171–209.</w:t>
      </w:r>
    </w:p>
    <w:p w14:paraId="61FCD5BE"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lastRenderedPageBreak/>
        <w:t xml:space="preserve">Chu, X. (2010). </w:t>
      </w:r>
      <w:r w:rsidRPr="004704CE">
        <w:rPr>
          <w:rFonts w:ascii="Times New Roman" w:hAnsi="Times New Roman" w:cs="Times New Roman"/>
          <w:i/>
          <w:iCs/>
          <w:noProof/>
          <w:sz w:val="24"/>
          <w:szCs w:val="24"/>
        </w:rPr>
        <w:t>A guidebook for using automatic passenger counter data for national transit database (NTD) reporting.</w:t>
      </w:r>
      <w:r w:rsidRPr="004704CE">
        <w:rPr>
          <w:rFonts w:ascii="Times New Roman" w:hAnsi="Times New Roman" w:cs="Times New Roman"/>
          <w:noProof/>
          <w:sz w:val="24"/>
          <w:szCs w:val="24"/>
        </w:rPr>
        <w:t xml:space="preserve"> National Center for Transit Research (US).</w:t>
      </w:r>
    </w:p>
    <w:p w14:paraId="3BA0D62E"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Dessouky, M., Hall, R., Nowroozi, A., &amp; Mourikas, K. (1999). Bus dispatching at timed transfer transit stations using bus tracking technology. </w:t>
      </w:r>
      <w:r w:rsidRPr="004704CE">
        <w:rPr>
          <w:rFonts w:ascii="Times New Roman" w:hAnsi="Times New Roman" w:cs="Times New Roman"/>
          <w:i/>
          <w:iCs/>
          <w:noProof/>
          <w:sz w:val="24"/>
          <w:szCs w:val="24"/>
        </w:rPr>
        <w:t>Transportation Research Part C: Emerging Technologies</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7</w:t>
      </w:r>
      <w:r w:rsidRPr="004704CE">
        <w:rPr>
          <w:rFonts w:ascii="Times New Roman" w:hAnsi="Times New Roman" w:cs="Times New Roman"/>
          <w:noProof/>
          <w:sz w:val="24"/>
          <w:szCs w:val="24"/>
        </w:rPr>
        <w:t>(4), 187–208.</w:t>
      </w:r>
    </w:p>
    <w:p w14:paraId="24457BBA"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Google Developers. (2016). GTFS Static Overview | Static Transit | Google Developers. Retrieved March 8, 2018, from https://developers.google.com/transit/gtfs/</w:t>
      </w:r>
    </w:p>
    <w:p w14:paraId="18A86052"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Google Developers. (2018). Trip Updates. Retrieved April 8, 2019, from https://developers.google.com/transit/gtfs-realtime/guides/trip-updates</w:t>
      </w:r>
    </w:p>
    <w:p w14:paraId="0E83E3C9"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Guo, Z., &amp; Wilson, N. (2004). Assessment of the Transfer Penalty for Transit Trips Geographic Information System-Based Disaggregate Modeling Approach. </w:t>
      </w:r>
      <w:r w:rsidRPr="004704CE">
        <w:rPr>
          <w:rFonts w:ascii="Times New Roman" w:hAnsi="Times New Roman" w:cs="Times New Roman"/>
          <w:i/>
          <w:iCs/>
          <w:noProof/>
          <w:sz w:val="24"/>
          <w:szCs w:val="24"/>
        </w:rPr>
        <w:t>Transportation Research Record: Journal of the Transportation Research Board</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1872</w:t>
      </w:r>
      <w:r w:rsidRPr="004704CE">
        <w:rPr>
          <w:rFonts w:ascii="Times New Roman" w:hAnsi="Times New Roman" w:cs="Times New Roman"/>
          <w:noProof/>
          <w:sz w:val="24"/>
          <w:szCs w:val="24"/>
        </w:rPr>
        <w:t>(1872), 10–18. https://doi.org/10.3141/1872-02</w:t>
      </w:r>
    </w:p>
    <w:p w14:paraId="74C6601F"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Guo, Z., &amp; Wilson, N. H. M. (2011). Assessing the cost of transfer inconvenience in public transport systems: A case study of the London Underground. </w:t>
      </w:r>
      <w:r w:rsidRPr="004704CE">
        <w:rPr>
          <w:rFonts w:ascii="Times New Roman" w:hAnsi="Times New Roman" w:cs="Times New Roman"/>
          <w:i/>
          <w:iCs/>
          <w:noProof/>
          <w:sz w:val="24"/>
          <w:szCs w:val="24"/>
        </w:rPr>
        <w:t>Transportation Research Part A: Policy and Practice</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45</w:t>
      </w:r>
      <w:r w:rsidRPr="004704CE">
        <w:rPr>
          <w:rFonts w:ascii="Times New Roman" w:hAnsi="Times New Roman" w:cs="Times New Roman"/>
          <w:noProof/>
          <w:sz w:val="24"/>
          <w:szCs w:val="24"/>
        </w:rPr>
        <w:t>(2), 91–104. https://doi.org/10.1016/j.tra.2010.11.002</w:t>
      </w:r>
    </w:p>
    <w:p w14:paraId="796277C0"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Hadas, Y., &amp; Ranjitkar, P. (2012). Modeling public-transit connectivity with spatial quality-of-transfer measurements. </w:t>
      </w:r>
      <w:r w:rsidRPr="004704CE">
        <w:rPr>
          <w:rFonts w:ascii="Times New Roman" w:hAnsi="Times New Roman" w:cs="Times New Roman"/>
          <w:i/>
          <w:iCs/>
          <w:noProof/>
          <w:sz w:val="24"/>
          <w:szCs w:val="24"/>
        </w:rPr>
        <w:t>Journal of Transport Geography</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22</w:t>
      </w:r>
      <w:r w:rsidRPr="004704CE">
        <w:rPr>
          <w:rFonts w:ascii="Times New Roman" w:hAnsi="Times New Roman" w:cs="Times New Roman"/>
          <w:noProof/>
          <w:sz w:val="24"/>
          <w:szCs w:val="24"/>
        </w:rPr>
        <w:t>, 137–147.</w:t>
      </w:r>
    </w:p>
    <w:p w14:paraId="5198EF91"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Han, A. F. (1987). Assessment of Transfer Penalty to Bus Riders in Taipei: A Disaggregate Demand Modeling Approach. </w:t>
      </w:r>
      <w:r w:rsidRPr="004704CE">
        <w:rPr>
          <w:rFonts w:ascii="Times New Roman" w:hAnsi="Times New Roman" w:cs="Times New Roman"/>
          <w:i/>
          <w:iCs/>
          <w:noProof/>
          <w:sz w:val="24"/>
          <w:szCs w:val="24"/>
        </w:rPr>
        <w:t>Transportation Research Record</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1139</w:t>
      </w:r>
      <w:r w:rsidRPr="004704CE">
        <w:rPr>
          <w:rFonts w:ascii="Times New Roman" w:hAnsi="Times New Roman" w:cs="Times New Roman"/>
          <w:noProof/>
          <w:sz w:val="24"/>
          <w:szCs w:val="24"/>
        </w:rPr>
        <w:t>(Table 1), 8–14.</w:t>
      </w:r>
    </w:p>
    <w:p w14:paraId="732B8063"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Hunt, J. (1990). </w:t>
      </w:r>
      <w:r w:rsidRPr="004704CE">
        <w:rPr>
          <w:rFonts w:ascii="Times New Roman" w:hAnsi="Times New Roman" w:cs="Times New Roman"/>
          <w:i/>
          <w:iCs/>
          <w:noProof/>
          <w:sz w:val="24"/>
          <w:szCs w:val="24"/>
        </w:rPr>
        <w:t>A logit model of public transport route choice</w:t>
      </w:r>
      <w:r w:rsidRPr="004704CE">
        <w:rPr>
          <w:rFonts w:ascii="Times New Roman" w:hAnsi="Times New Roman" w:cs="Times New Roman"/>
          <w:noProof/>
          <w:sz w:val="24"/>
          <w:szCs w:val="24"/>
        </w:rPr>
        <w:t xml:space="preserve"> (Vol. 60).</w:t>
      </w:r>
    </w:p>
    <w:p w14:paraId="66E959B0"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Ibarra-Rojas, O. J., &amp; Rios-Solis, Y. A. (2012). Synchronization of bus timetabling. </w:t>
      </w:r>
      <w:r w:rsidRPr="004704CE">
        <w:rPr>
          <w:rFonts w:ascii="Times New Roman" w:hAnsi="Times New Roman" w:cs="Times New Roman"/>
          <w:i/>
          <w:iCs/>
          <w:noProof/>
          <w:sz w:val="24"/>
          <w:szCs w:val="24"/>
        </w:rPr>
        <w:t>Transportation Research Part B: Methodological</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46</w:t>
      </w:r>
      <w:r w:rsidRPr="004704CE">
        <w:rPr>
          <w:rFonts w:ascii="Times New Roman" w:hAnsi="Times New Roman" w:cs="Times New Roman"/>
          <w:noProof/>
          <w:sz w:val="24"/>
          <w:szCs w:val="24"/>
        </w:rPr>
        <w:t>(5), 599–614.</w:t>
      </w:r>
    </w:p>
    <w:p w14:paraId="21229B5E"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Iseki, H., &amp; Taylor, B. D. (2009). Not all transfers are created equal: Towards a framework relating transfer connectivity to travel behaviour. </w:t>
      </w:r>
      <w:r w:rsidRPr="004704CE">
        <w:rPr>
          <w:rFonts w:ascii="Times New Roman" w:hAnsi="Times New Roman" w:cs="Times New Roman"/>
          <w:i/>
          <w:iCs/>
          <w:noProof/>
          <w:sz w:val="24"/>
          <w:szCs w:val="24"/>
        </w:rPr>
        <w:t>Transport Reviews</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29</w:t>
      </w:r>
      <w:r w:rsidRPr="004704CE">
        <w:rPr>
          <w:rFonts w:ascii="Times New Roman" w:hAnsi="Times New Roman" w:cs="Times New Roman"/>
          <w:noProof/>
          <w:sz w:val="24"/>
          <w:szCs w:val="24"/>
        </w:rPr>
        <w:t>(6), 777–800.</w:t>
      </w:r>
    </w:p>
    <w:p w14:paraId="47AF243D"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Jang, W. (2010). Travel time and transfer analysis using transit smart card data. </w:t>
      </w:r>
      <w:r w:rsidRPr="004704CE">
        <w:rPr>
          <w:rFonts w:ascii="Times New Roman" w:hAnsi="Times New Roman" w:cs="Times New Roman"/>
          <w:i/>
          <w:iCs/>
          <w:noProof/>
          <w:sz w:val="24"/>
          <w:szCs w:val="24"/>
        </w:rPr>
        <w:t>Transportation Research Record: Journal of the Transportation Research Board</w:t>
      </w:r>
      <w:r w:rsidRPr="004704CE">
        <w:rPr>
          <w:rFonts w:ascii="Times New Roman" w:hAnsi="Times New Roman" w:cs="Times New Roman"/>
          <w:noProof/>
          <w:sz w:val="24"/>
          <w:szCs w:val="24"/>
        </w:rPr>
        <w:t>, (2144), 142–149.</w:t>
      </w:r>
    </w:p>
    <w:p w14:paraId="250E0FC1"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Knoppers, P., &amp; Muller, T. (1995). Optimized transfer opportunities in public transport. </w:t>
      </w:r>
      <w:r w:rsidRPr="004704CE">
        <w:rPr>
          <w:rFonts w:ascii="Times New Roman" w:hAnsi="Times New Roman" w:cs="Times New Roman"/>
          <w:i/>
          <w:iCs/>
          <w:noProof/>
          <w:sz w:val="24"/>
          <w:szCs w:val="24"/>
        </w:rPr>
        <w:t>Transportation Science</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29</w:t>
      </w:r>
      <w:r w:rsidRPr="004704CE">
        <w:rPr>
          <w:rFonts w:ascii="Times New Roman" w:hAnsi="Times New Roman" w:cs="Times New Roman"/>
          <w:noProof/>
          <w:sz w:val="24"/>
          <w:szCs w:val="24"/>
        </w:rPr>
        <w:t>(1), 101–105.</w:t>
      </w:r>
    </w:p>
    <w:p w14:paraId="277F1F8E"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Kujala, R., Weckström, C., Mladenović, M. N., &amp; Saramäki, J. (2018). Travel times and transfers in public transport: Comprehensive accessibility analysis based on Pareto-optimal journeys. </w:t>
      </w:r>
      <w:r w:rsidRPr="004704CE">
        <w:rPr>
          <w:rFonts w:ascii="Times New Roman" w:hAnsi="Times New Roman" w:cs="Times New Roman"/>
          <w:i/>
          <w:iCs/>
          <w:noProof/>
          <w:sz w:val="24"/>
          <w:szCs w:val="24"/>
        </w:rPr>
        <w:t>Computers, Environment and Urban Systems</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67</w:t>
      </w:r>
      <w:r w:rsidRPr="004704CE">
        <w:rPr>
          <w:rFonts w:ascii="Times New Roman" w:hAnsi="Times New Roman" w:cs="Times New Roman"/>
          <w:noProof/>
          <w:sz w:val="24"/>
          <w:szCs w:val="24"/>
        </w:rPr>
        <w:t>, 41–54.</w:t>
      </w:r>
    </w:p>
    <w:p w14:paraId="52EA4627"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Li, J.-Q., Song, M., Li, M., &amp; Zhang, W.-B. (2009). Planning for bus rapid transit in single dedicated bus lane. </w:t>
      </w:r>
      <w:r w:rsidRPr="004704CE">
        <w:rPr>
          <w:rFonts w:ascii="Times New Roman" w:hAnsi="Times New Roman" w:cs="Times New Roman"/>
          <w:i/>
          <w:iCs/>
          <w:noProof/>
          <w:sz w:val="24"/>
          <w:szCs w:val="24"/>
        </w:rPr>
        <w:t xml:space="preserve">Transportation Research Record: Journal of the </w:t>
      </w:r>
      <w:r w:rsidRPr="004704CE">
        <w:rPr>
          <w:rFonts w:ascii="Times New Roman" w:hAnsi="Times New Roman" w:cs="Times New Roman"/>
          <w:i/>
          <w:iCs/>
          <w:noProof/>
          <w:sz w:val="24"/>
          <w:szCs w:val="24"/>
        </w:rPr>
        <w:lastRenderedPageBreak/>
        <w:t>Transportation Research Board</w:t>
      </w:r>
      <w:r w:rsidRPr="004704CE">
        <w:rPr>
          <w:rFonts w:ascii="Times New Roman" w:hAnsi="Times New Roman" w:cs="Times New Roman"/>
          <w:noProof/>
          <w:sz w:val="24"/>
          <w:szCs w:val="24"/>
        </w:rPr>
        <w:t>, (2111), 76–82.</w:t>
      </w:r>
    </w:p>
    <w:p w14:paraId="00922F85"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Liu, R., Pendyala, R., &amp; Polzin, S. (1997). Assessment of intermodal transfer penalties using stated preference data. </w:t>
      </w:r>
      <w:r w:rsidRPr="004704CE">
        <w:rPr>
          <w:rFonts w:ascii="Times New Roman" w:hAnsi="Times New Roman" w:cs="Times New Roman"/>
          <w:i/>
          <w:iCs/>
          <w:noProof/>
          <w:sz w:val="24"/>
          <w:szCs w:val="24"/>
        </w:rPr>
        <w:t>Transportation Research Record: Journal of the Transportation Research Board</w:t>
      </w:r>
      <w:r w:rsidRPr="004704CE">
        <w:rPr>
          <w:rFonts w:ascii="Times New Roman" w:hAnsi="Times New Roman" w:cs="Times New Roman"/>
          <w:noProof/>
          <w:sz w:val="24"/>
          <w:szCs w:val="24"/>
        </w:rPr>
        <w:t>, (1607), 74–80.</w:t>
      </w:r>
    </w:p>
    <w:p w14:paraId="0335C3A2"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Liu, T., Ceder, A., Ma, J., Nesheli, M. M., &amp; Guan, W. (2015). Optimal synchronized transfers in schedule-based public transport networks using online operational tactics. </w:t>
      </w:r>
      <w:r w:rsidRPr="004704CE">
        <w:rPr>
          <w:rFonts w:ascii="Times New Roman" w:hAnsi="Times New Roman" w:cs="Times New Roman"/>
          <w:i/>
          <w:iCs/>
          <w:noProof/>
          <w:sz w:val="24"/>
          <w:szCs w:val="24"/>
        </w:rPr>
        <w:t>Transportation Research Record: Journal of the Transportation Research Board</w:t>
      </w:r>
      <w:r w:rsidRPr="004704CE">
        <w:rPr>
          <w:rFonts w:ascii="Times New Roman" w:hAnsi="Times New Roman" w:cs="Times New Roman"/>
          <w:noProof/>
          <w:sz w:val="24"/>
          <w:szCs w:val="24"/>
        </w:rPr>
        <w:t>, (2533), 78–90.</w:t>
      </w:r>
    </w:p>
    <w:p w14:paraId="409EC7D0"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Miller, H. J., &amp; Goodchild, M. F. (2015). Data-driven geography. </w:t>
      </w:r>
      <w:r w:rsidRPr="004704CE">
        <w:rPr>
          <w:rFonts w:ascii="Times New Roman" w:hAnsi="Times New Roman" w:cs="Times New Roman"/>
          <w:i/>
          <w:iCs/>
          <w:noProof/>
          <w:sz w:val="24"/>
          <w:szCs w:val="24"/>
        </w:rPr>
        <w:t>GeoJournal</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80</w:t>
      </w:r>
      <w:r w:rsidRPr="004704CE">
        <w:rPr>
          <w:rFonts w:ascii="Times New Roman" w:hAnsi="Times New Roman" w:cs="Times New Roman"/>
          <w:noProof/>
          <w:sz w:val="24"/>
          <w:szCs w:val="24"/>
        </w:rPr>
        <w:t>(4), 449–461.</w:t>
      </w:r>
    </w:p>
    <w:p w14:paraId="2664511D"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Nesheli, M. M., &amp; Ceder, A. A. (2014). Optimal combinations of selected tactics for public-transport transfer synchronization. </w:t>
      </w:r>
      <w:r w:rsidRPr="004704CE">
        <w:rPr>
          <w:rFonts w:ascii="Times New Roman" w:hAnsi="Times New Roman" w:cs="Times New Roman"/>
          <w:i/>
          <w:iCs/>
          <w:noProof/>
          <w:sz w:val="24"/>
          <w:szCs w:val="24"/>
        </w:rPr>
        <w:t>Transportation Research Part C: Emerging Technologies</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48</w:t>
      </w:r>
      <w:r w:rsidRPr="004704CE">
        <w:rPr>
          <w:rFonts w:ascii="Times New Roman" w:hAnsi="Times New Roman" w:cs="Times New Roman"/>
          <w:noProof/>
          <w:sz w:val="24"/>
          <w:szCs w:val="24"/>
        </w:rPr>
        <w:t>, 491–504.</w:t>
      </w:r>
    </w:p>
    <w:p w14:paraId="718888E5"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Nesheli, M. M., &amp; Ceder, A. A. (2015). Improved reliability of public transportation using real-time transfer synchronization. </w:t>
      </w:r>
      <w:r w:rsidRPr="004704CE">
        <w:rPr>
          <w:rFonts w:ascii="Times New Roman" w:hAnsi="Times New Roman" w:cs="Times New Roman"/>
          <w:i/>
          <w:iCs/>
          <w:noProof/>
          <w:sz w:val="24"/>
          <w:szCs w:val="24"/>
        </w:rPr>
        <w:t>Transportation Research Part C: Emerging Technologies</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60</w:t>
      </w:r>
      <w:r w:rsidRPr="004704CE">
        <w:rPr>
          <w:rFonts w:ascii="Times New Roman" w:hAnsi="Times New Roman" w:cs="Times New Roman"/>
          <w:noProof/>
          <w:sz w:val="24"/>
          <w:szCs w:val="24"/>
        </w:rPr>
        <w:t>, 525–539.</w:t>
      </w:r>
    </w:p>
    <w:p w14:paraId="1DF89E59"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Nesheli, M. M., Ceder, A. A., &amp; Liu, T. (2015). A robust, tactic-based, real-time framework for public-transport transfer synchronization. </w:t>
      </w:r>
      <w:r w:rsidRPr="004704CE">
        <w:rPr>
          <w:rFonts w:ascii="Times New Roman" w:hAnsi="Times New Roman" w:cs="Times New Roman"/>
          <w:i/>
          <w:iCs/>
          <w:noProof/>
          <w:sz w:val="24"/>
          <w:szCs w:val="24"/>
        </w:rPr>
        <w:t>Transportation Research Procedia</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9</w:t>
      </w:r>
      <w:r w:rsidRPr="004704CE">
        <w:rPr>
          <w:rFonts w:ascii="Times New Roman" w:hAnsi="Times New Roman" w:cs="Times New Roman"/>
          <w:noProof/>
          <w:sz w:val="24"/>
          <w:szCs w:val="24"/>
        </w:rPr>
        <w:t>, 246–268.</w:t>
      </w:r>
    </w:p>
    <w:p w14:paraId="65DF7833"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Nesheli, M. M., Ceder, A., &amp; Gonzalez, V. A. (2016). Real-time public-transport operational tactics using synchronized transfers to eliminate vehicle bunching. </w:t>
      </w:r>
      <w:r w:rsidRPr="004704CE">
        <w:rPr>
          <w:rFonts w:ascii="Times New Roman" w:hAnsi="Times New Roman" w:cs="Times New Roman"/>
          <w:i/>
          <w:iCs/>
          <w:noProof/>
          <w:sz w:val="24"/>
          <w:szCs w:val="24"/>
        </w:rPr>
        <w:t>IEEE Transactions on Intelligent Transportation Systems</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17</w:t>
      </w:r>
      <w:r w:rsidRPr="004704CE">
        <w:rPr>
          <w:rFonts w:ascii="Times New Roman" w:hAnsi="Times New Roman" w:cs="Times New Roman"/>
          <w:noProof/>
          <w:sz w:val="24"/>
          <w:szCs w:val="24"/>
        </w:rPr>
        <w:t>(11), 3220–3229.</w:t>
      </w:r>
    </w:p>
    <w:p w14:paraId="49131B63"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Nesheli, M. M., Cedera, A. A., &amp; Hassold, S. (2014). </w:t>
      </w:r>
      <w:r w:rsidRPr="004704CE">
        <w:rPr>
          <w:rFonts w:ascii="Times New Roman" w:hAnsi="Times New Roman" w:cs="Times New Roman"/>
          <w:i/>
          <w:iCs/>
          <w:noProof/>
          <w:sz w:val="24"/>
          <w:szCs w:val="24"/>
        </w:rPr>
        <w:t>Optimal holding and skip-stop/segment tactics for public-transport transfer synchronization</w:t>
      </w:r>
      <w:r w:rsidRPr="004704CE">
        <w:rPr>
          <w:rFonts w:ascii="Times New Roman" w:hAnsi="Times New Roman" w:cs="Times New Roman"/>
          <w:noProof/>
          <w:sz w:val="24"/>
          <w:szCs w:val="24"/>
        </w:rPr>
        <w:t>.</w:t>
      </w:r>
    </w:p>
    <w:p w14:paraId="7D0E7D27"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Nishiuchi, H., Todoroki, T., &amp; Kishi, Y. (2015). A Fundamental Study on Evaluation of Public Transport Transfer Nodes by Data Envelop Analysis Approach Using Smart Card Data. </w:t>
      </w:r>
      <w:r w:rsidRPr="004704CE">
        <w:rPr>
          <w:rFonts w:ascii="Times New Roman" w:hAnsi="Times New Roman" w:cs="Times New Roman"/>
          <w:i/>
          <w:iCs/>
          <w:noProof/>
          <w:sz w:val="24"/>
          <w:szCs w:val="24"/>
        </w:rPr>
        <w:t>Transportation Research Procedia</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6</w:t>
      </w:r>
      <w:r w:rsidRPr="004704CE">
        <w:rPr>
          <w:rFonts w:ascii="Times New Roman" w:hAnsi="Times New Roman" w:cs="Times New Roman"/>
          <w:noProof/>
          <w:sz w:val="24"/>
          <w:szCs w:val="24"/>
        </w:rPr>
        <w:t>, 391–401.</w:t>
      </w:r>
    </w:p>
    <w:p w14:paraId="2FE4395B"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Planning, C. T., &amp; Transportation, U. S. D. of. (1997). </w:t>
      </w:r>
      <w:r w:rsidRPr="004704CE">
        <w:rPr>
          <w:rFonts w:ascii="Times New Roman" w:hAnsi="Times New Roman" w:cs="Times New Roman"/>
          <w:i/>
          <w:iCs/>
          <w:noProof/>
          <w:sz w:val="24"/>
          <w:szCs w:val="24"/>
        </w:rPr>
        <w:t>Transfer penalties in urban mode choice modeling</w:t>
      </w:r>
      <w:r w:rsidRPr="004704CE">
        <w:rPr>
          <w:rFonts w:ascii="Times New Roman" w:hAnsi="Times New Roman" w:cs="Times New Roman"/>
          <w:noProof/>
          <w:sz w:val="24"/>
          <w:szCs w:val="24"/>
        </w:rPr>
        <w:t>. US Dept. of Transportation.</w:t>
      </w:r>
    </w:p>
    <w:p w14:paraId="61791905"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Sun, L., Rong, J., Ren, F., &amp; Yao, L. (2007). Evaluation of passenger transfer efficiency of an urban public transportation terminal. In </w:t>
      </w:r>
      <w:r w:rsidRPr="004704CE">
        <w:rPr>
          <w:rFonts w:ascii="Times New Roman" w:hAnsi="Times New Roman" w:cs="Times New Roman"/>
          <w:i/>
          <w:iCs/>
          <w:noProof/>
          <w:sz w:val="24"/>
          <w:szCs w:val="24"/>
        </w:rPr>
        <w:t>IEEE Conference on Intelligent Transportation Systems, Proceedings, ITSC</w:t>
      </w:r>
      <w:r w:rsidRPr="004704CE">
        <w:rPr>
          <w:rFonts w:ascii="Times New Roman" w:hAnsi="Times New Roman" w:cs="Times New Roman"/>
          <w:noProof/>
          <w:sz w:val="24"/>
          <w:szCs w:val="24"/>
        </w:rPr>
        <w:t xml:space="preserve"> (pp. 436–441). IEEE. https://doi.org/10.1109/ITSC.2007.4357762</w:t>
      </w:r>
    </w:p>
    <w:p w14:paraId="7DC1C129"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Sun, L., Rong, J., &amp; Yao, L. (2010). Measuring Transfer Efficiency of Urban Public Transportation Terminals by Data Envelopment Analysis. </w:t>
      </w:r>
      <w:r w:rsidRPr="004704CE">
        <w:rPr>
          <w:rFonts w:ascii="Times New Roman" w:hAnsi="Times New Roman" w:cs="Times New Roman"/>
          <w:i/>
          <w:iCs/>
          <w:noProof/>
          <w:sz w:val="24"/>
          <w:szCs w:val="24"/>
        </w:rPr>
        <w:t>Journal of Urban Planning and Development</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136</w:t>
      </w:r>
      <w:r w:rsidRPr="004704CE">
        <w:rPr>
          <w:rFonts w:ascii="Times New Roman" w:hAnsi="Times New Roman" w:cs="Times New Roman"/>
          <w:noProof/>
          <w:sz w:val="24"/>
          <w:szCs w:val="24"/>
        </w:rPr>
        <w:t>(4), 314–319. https://doi.org/10.1061/(ASCE)UP.1943-5444.0000028</w:t>
      </w:r>
    </w:p>
    <w:p w14:paraId="0D1C34C3"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Transit Wiki. (2019). Automated passenger counter. Retrieved February 10, 2019, from https://www.transitwiki.org/TransitWiki/index.php/Automated_passenger_counter</w:t>
      </w:r>
    </w:p>
    <w:p w14:paraId="0E20E1DA"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lastRenderedPageBreak/>
        <w:t>Transmodel. (2019). Standard Interface for Real-time Information. Retrieved from http://www.transmodel-cen.eu/standards/siri/</w:t>
      </w:r>
    </w:p>
    <w:p w14:paraId="1E8526D6"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Walker, J. (2012). </w:t>
      </w:r>
      <w:r w:rsidRPr="004704CE">
        <w:rPr>
          <w:rFonts w:ascii="Times New Roman" w:hAnsi="Times New Roman" w:cs="Times New Roman"/>
          <w:i/>
          <w:iCs/>
          <w:noProof/>
          <w:sz w:val="24"/>
          <w:szCs w:val="24"/>
        </w:rPr>
        <w:t>Human transit: How clearer thinking about public transit can enrich our communities and our lives</w:t>
      </w:r>
      <w:r w:rsidRPr="004704CE">
        <w:rPr>
          <w:rFonts w:ascii="Times New Roman" w:hAnsi="Times New Roman" w:cs="Times New Roman"/>
          <w:noProof/>
          <w:sz w:val="24"/>
          <w:szCs w:val="24"/>
        </w:rPr>
        <w:t>. Island Press.</w:t>
      </w:r>
    </w:p>
    <w:p w14:paraId="752FB3E2"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Wardman, M. (1998). A review of British evidence on the valuations of time and service quality.</w:t>
      </w:r>
    </w:p>
    <w:p w14:paraId="4214E4A1"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rPr>
      </w:pPr>
      <w:r w:rsidRPr="004704CE">
        <w:rPr>
          <w:rFonts w:ascii="Times New Roman" w:hAnsi="Times New Roman" w:cs="Times New Roman"/>
          <w:noProof/>
          <w:sz w:val="24"/>
          <w:szCs w:val="24"/>
        </w:rPr>
        <w:t xml:space="preserve">Wardman, M., Hine, J., &amp; Stradling, S. (2001). Interchange and Travel Choice Volume 2. </w:t>
      </w:r>
      <w:r w:rsidRPr="004704CE">
        <w:rPr>
          <w:rFonts w:ascii="Times New Roman" w:hAnsi="Times New Roman" w:cs="Times New Roman"/>
          <w:i/>
          <w:iCs/>
          <w:noProof/>
          <w:sz w:val="24"/>
          <w:szCs w:val="24"/>
        </w:rPr>
        <w:t>Scottish Executive Central Research Unit</w:t>
      </w:r>
      <w:r w:rsidRPr="004704CE">
        <w:rPr>
          <w:rFonts w:ascii="Times New Roman" w:hAnsi="Times New Roman" w:cs="Times New Roman"/>
          <w:noProof/>
          <w:sz w:val="24"/>
          <w:szCs w:val="24"/>
        </w:rPr>
        <w:t>.</w:t>
      </w:r>
    </w:p>
    <w:p w14:paraId="6177E57C" w14:textId="06F1E112" w:rsidR="00AB06B7" w:rsidRPr="00491109" w:rsidRDefault="00491109" w:rsidP="00491109">
      <w:pPr>
        <w:spacing w:line="240" w:lineRule="auto"/>
        <w:jc w:val="both"/>
        <w:rPr>
          <w:rFonts w:ascii="Times New Roman" w:hAnsi="Times New Roman" w:cs="Times New Roman"/>
          <w:sz w:val="24"/>
          <w:szCs w:val="24"/>
        </w:rPr>
      </w:pPr>
      <w:r>
        <w:rPr>
          <w:rFonts w:ascii="Times New Roman" w:hAnsi="Times New Roman" w:cs="Times New Roman"/>
          <w:sz w:val="24"/>
          <w:szCs w:val="24"/>
        </w:rPr>
        <w:fldChar w:fldCharType="end"/>
      </w:r>
    </w:p>
    <w:sectPr w:rsidR="00AB06B7" w:rsidRPr="00491109">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 w:author="Miller,  Dr. Harvey J." w:date="2019-10-09T13:31:00Z" w:initials="MHJ">
    <w:p w14:paraId="4CA5E816" w14:textId="2EFDDB8C" w:rsidR="00140FEB" w:rsidRDefault="00140FEB">
      <w:pPr>
        <w:pStyle w:val="CommentText"/>
      </w:pPr>
      <w:r>
        <w:rPr>
          <w:rStyle w:val="CommentReference"/>
        </w:rPr>
        <w:annotationRef/>
      </w:r>
      <w:r>
        <w:t>Not a big fan of the PT acronym, despite how often we use those words in the paper</w:t>
      </w:r>
    </w:p>
  </w:comment>
  <w:comment w:id="42" w:author="Miller,  Dr. Harvey J." w:date="2019-10-09T13:41:00Z" w:initials="MHJ">
    <w:p w14:paraId="33FD34D0" w14:textId="5C6E1063" w:rsidR="00140FEB" w:rsidRDefault="00140FEB">
      <w:pPr>
        <w:pStyle w:val="CommentText"/>
      </w:pPr>
      <w:r>
        <w:rPr>
          <w:rStyle w:val="CommentReference"/>
        </w:rPr>
        <w:annotationRef/>
      </w:r>
      <w:r>
        <w:t>Need an “overview of the rest of the paper” paragraph</w:t>
      </w:r>
    </w:p>
  </w:comment>
  <w:comment w:id="58" w:author="Liu, Luyu" w:date="2019-09-16T17:09:00Z" w:initials="LL">
    <w:p w14:paraId="5786864B" w14:textId="77777777" w:rsidR="00140FEB" w:rsidRDefault="00140FEB" w:rsidP="001A19D6">
      <w:pPr>
        <w:pStyle w:val="CommentText"/>
      </w:pPr>
      <w:r>
        <w:rPr>
          <w:rStyle w:val="CommentReference"/>
        </w:rPr>
        <w:annotationRef/>
      </w:r>
      <w:r>
        <w:t xml:space="preserve">I think we need to talk about the tense in the literature review part since I went back-and-forth about whether I should use past or present tense. </w:t>
      </w:r>
    </w:p>
    <w:p w14:paraId="0D2607DF" w14:textId="77777777" w:rsidR="00140FEB" w:rsidRDefault="00140FEB" w:rsidP="001A19D6">
      <w:pPr>
        <w:pStyle w:val="CommentText"/>
      </w:pPr>
    </w:p>
    <w:p w14:paraId="653D4748" w14:textId="77777777" w:rsidR="00140FEB" w:rsidRDefault="00140FEB" w:rsidP="001A19D6">
      <w:pPr>
        <w:pStyle w:val="CommentText"/>
      </w:pPr>
      <w:r>
        <w:t xml:space="preserve">Most sources I looked up on the internet says that for APA the literature review should be in past tense (one article says that APA is an exception (to use past tense) among the other formats to use present tense for literature review), </w:t>
      </w:r>
    </w:p>
    <w:p w14:paraId="296BD3D6" w14:textId="77777777" w:rsidR="00140FEB" w:rsidRDefault="00140FEB" w:rsidP="001A19D6">
      <w:pPr>
        <w:pStyle w:val="CommentText"/>
      </w:pPr>
    </w:p>
    <w:p w14:paraId="005376B5" w14:textId="595E0AE8" w:rsidR="00140FEB" w:rsidRDefault="00140FEB" w:rsidP="001A19D6">
      <w:pPr>
        <w:pStyle w:val="CommentText"/>
      </w:pPr>
      <w:r>
        <w:t>However, I clearly remembered that you pointed out in the RTI paper that we should use present tense since the finding is still effective till we are referring to that now. I quote, “</w:t>
      </w:r>
      <w:r w:rsidRPr="001A19D6">
        <w:rPr>
          <w:i/>
          <w:u w:val="single"/>
        </w:rPr>
        <w:t>you are referring to a research paper that still exists; therefore, you use present not past tense</w:t>
      </w:r>
      <w:r w:rsidRPr="001A19D6">
        <w:rPr>
          <w:u w:val="single"/>
        </w:rPr>
        <w:t>.</w:t>
      </w:r>
      <w:proofErr w:type="gramStart"/>
      <w:r>
        <w:t>”.</w:t>
      </w:r>
      <w:proofErr w:type="gramEnd"/>
      <w:r>
        <w:t xml:space="preserve"> The commented sentence is “</w:t>
      </w:r>
      <w:proofErr w:type="spellStart"/>
      <w:r w:rsidRPr="001A19D6">
        <w:rPr>
          <w:u w:val="single"/>
        </w:rPr>
        <w:t>Brakewood</w:t>
      </w:r>
      <w:proofErr w:type="spellEnd"/>
      <w:r w:rsidRPr="001A19D6">
        <w:rPr>
          <w:u w:val="single"/>
        </w:rPr>
        <w:t xml:space="preserve"> and Watkins (2018) systematically </w:t>
      </w:r>
      <w:r w:rsidRPr="001A19D6">
        <w:rPr>
          <w:b/>
          <w:u w:val="single"/>
        </w:rPr>
        <w:t>review</w:t>
      </w:r>
      <w:r w:rsidRPr="001A19D6">
        <w:rPr>
          <w:u w:val="single"/>
        </w:rPr>
        <w:t xml:space="preserve"> and </w:t>
      </w:r>
      <w:r w:rsidRPr="001A19D6">
        <w:rPr>
          <w:b/>
          <w:u w:val="single"/>
        </w:rPr>
        <w:t>categorize</w:t>
      </w:r>
      <w:r w:rsidRPr="001A19D6">
        <w:rPr>
          <w:u w:val="single"/>
        </w:rPr>
        <w:t xml:space="preserve"> most research studying.”</w:t>
      </w:r>
    </w:p>
    <w:p w14:paraId="4BC9F301" w14:textId="77777777" w:rsidR="00140FEB" w:rsidRDefault="00140FEB" w:rsidP="001A19D6">
      <w:pPr>
        <w:pStyle w:val="CommentText"/>
      </w:pPr>
    </w:p>
    <w:p w14:paraId="79699326" w14:textId="4B1B4E0A" w:rsidR="00140FEB" w:rsidRDefault="00140FEB" w:rsidP="001A19D6">
      <w:pPr>
        <w:pStyle w:val="CommentText"/>
      </w:pPr>
      <w:r>
        <w:t>Are “find/found”, “investigate/investigated”, and other “action” verb also included in this genre?</w:t>
      </w:r>
    </w:p>
    <w:p w14:paraId="28EBBC45" w14:textId="76A268BF" w:rsidR="00140FEB" w:rsidRDefault="00140FEB">
      <w:pPr>
        <w:pStyle w:val="CommentText"/>
      </w:pPr>
    </w:p>
    <w:p w14:paraId="4F9964BE" w14:textId="718DBD1B" w:rsidR="00140FEB" w:rsidRDefault="00140FEB">
      <w:pPr>
        <w:pStyle w:val="CommentText"/>
      </w:pPr>
      <w:r>
        <w:t xml:space="preserve">One of my source: </w:t>
      </w:r>
      <w:hyperlink r:id="rId1" w:history="1">
        <w:r>
          <w:rPr>
            <w:rStyle w:val="Hyperlink"/>
          </w:rPr>
          <w:t>https://www.theclassroom.com/apa-style-recommend-using-present-tense-2072.html</w:t>
        </w:r>
      </w:hyperlink>
    </w:p>
    <w:p w14:paraId="659CAF17" w14:textId="46F5EFFA" w:rsidR="00140FEB" w:rsidRDefault="00140FEB">
      <w:pPr>
        <w:pStyle w:val="CommentText"/>
      </w:pPr>
    </w:p>
    <w:p w14:paraId="640435DD" w14:textId="77777777" w:rsidR="00140FEB" w:rsidRDefault="00140FEB">
      <w:pPr>
        <w:pStyle w:val="CommentText"/>
      </w:pPr>
    </w:p>
  </w:comment>
  <w:comment w:id="60" w:author="Miller,  Dr. Harvey J." w:date="2019-10-09T14:22:00Z" w:initials="MHJ">
    <w:p w14:paraId="5B0746B7" w14:textId="6D43C9C2" w:rsidR="00140FEB" w:rsidRDefault="00140FEB">
      <w:pPr>
        <w:pStyle w:val="CommentText"/>
      </w:pPr>
      <w:r>
        <w:rPr>
          <w:rStyle w:val="CommentReference"/>
        </w:rPr>
        <w:annotationRef/>
      </w:r>
      <w:r>
        <w:t>I don’t want to use the word “automatic” here since it may be confused with automated passenger count data.  Let me know if you like these words; I’m not 100% sure but I can’t think of anything better</w:t>
      </w:r>
    </w:p>
  </w:comment>
  <w:comment w:id="83" w:author="Liu, Luyu" w:date="2019-09-16T17:48:00Z" w:initials="LL">
    <w:p w14:paraId="10935CA5" w14:textId="3E5334EE" w:rsidR="00140FEB" w:rsidRDefault="00140FEB">
      <w:pPr>
        <w:pStyle w:val="CommentText"/>
      </w:pPr>
      <w:r>
        <w:rPr>
          <w:rStyle w:val="CommentReference"/>
        </w:rPr>
        <w:annotationRef/>
      </w:r>
      <w:r>
        <w:t>Again, you can see I am being inconsistent with myself. I changed the present to past tense.</w:t>
      </w:r>
    </w:p>
  </w:comment>
  <w:comment w:id="208" w:author="Miller,  Dr. Harvey J." w:date="2019-10-09T14:41:00Z" w:initials="MHJ">
    <w:p w14:paraId="165117F0" w14:textId="425AEC0D" w:rsidR="00140FEB" w:rsidRDefault="00140FEB">
      <w:pPr>
        <w:pStyle w:val="CommentText"/>
      </w:pPr>
      <w:r>
        <w:rPr>
          <w:rStyle w:val="CommentReference"/>
        </w:rPr>
        <w:annotationRef/>
      </w:r>
      <w:r>
        <w:t>What is this?</w:t>
      </w:r>
    </w:p>
  </w:comment>
  <w:comment w:id="214" w:author="Miller,  Dr. Harvey J." w:date="2019-10-09T14:42:00Z" w:initials="MHJ">
    <w:p w14:paraId="13231983" w14:textId="7D04A280" w:rsidR="00140FEB" w:rsidRDefault="00140FEB">
      <w:pPr>
        <w:pStyle w:val="CommentText"/>
      </w:pPr>
      <w:r>
        <w:rPr>
          <w:rStyle w:val="CommentReference"/>
        </w:rPr>
        <w:annotationRef/>
      </w:r>
      <w:r>
        <w:t>You need to back up this claim, or delete it.</w:t>
      </w:r>
    </w:p>
  </w:comment>
  <w:comment w:id="231" w:author="Miller,  Dr. Harvey J." w:date="2019-10-09T14:47:00Z" w:initials="MHJ">
    <w:p w14:paraId="7B826909" w14:textId="56FBB983" w:rsidR="00140FEB" w:rsidRDefault="00140FEB">
      <w:pPr>
        <w:pStyle w:val="CommentText"/>
      </w:pPr>
      <w:r>
        <w:rPr>
          <w:rStyle w:val="CommentReference"/>
        </w:rPr>
        <w:annotationRef/>
      </w:r>
      <w:r>
        <w:t>What is tactic-based optimization?</w:t>
      </w:r>
    </w:p>
  </w:comment>
  <w:comment w:id="242" w:author="Miller,  Dr. Harvey J." w:date="2019-10-09T14:46:00Z" w:initials="MHJ">
    <w:p w14:paraId="5193E975" w14:textId="32F53067" w:rsidR="00140FEB" w:rsidRDefault="00140FEB">
      <w:pPr>
        <w:pStyle w:val="CommentText"/>
      </w:pPr>
      <w:r>
        <w:rPr>
          <w:rStyle w:val="CommentReference"/>
        </w:rPr>
        <w:annotationRef/>
      </w:r>
      <w:r>
        <w:t>This is a weak criticism.  Can you think of a better one?</w:t>
      </w:r>
    </w:p>
  </w:comment>
  <w:comment w:id="441" w:author="Luyu Liu" w:date="2019-09-14T15:13:00Z" w:initials="LL">
    <w:p w14:paraId="38D43401" w14:textId="0FD9D31A" w:rsidR="00140FEB" w:rsidRDefault="00140FEB">
      <w:pPr>
        <w:pStyle w:val="CommentText"/>
      </w:pPr>
      <w:r>
        <w:rPr>
          <w:rStyle w:val="CommentReference"/>
        </w:rPr>
        <w:annotationRef/>
      </w:r>
      <w:r>
        <w:t>This one is extra good. I think I will keep it.</w:t>
      </w:r>
    </w:p>
  </w:comment>
  <w:comment w:id="442" w:author="Luyu Liu" w:date="2019-09-14T15:17:00Z" w:initials="LL">
    <w:p w14:paraId="7A2479EF" w14:textId="3006875C" w:rsidR="00140FEB" w:rsidRDefault="00140FEB">
      <w:pPr>
        <w:pStyle w:val="CommentText"/>
      </w:pPr>
      <w:r>
        <w:rPr>
          <w:rStyle w:val="CommentReference"/>
        </w:rPr>
        <w:annotationRef/>
      </w:r>
      <w:r>
        <w:t>Although kind of cliché. So many people abused it since 1966. Try searching the good the bad and the ugly in Google scholar and you’ll be surprised. Still, I will keep it.</w:t>
      </w:r>
    </w:p>
  </w:comment>
  <w:comment w:id="443" w:author="Miller,  Dr. Harvey J." w:date="2019-10-09T15:52:00Z" w:initials="MHJ">
    <w:p w14:paraId="31B982E6" w14:textId="1DA956A2" w:rsidR="00140FEB" w:rsidRDefault="00140FEB">
      <w:pPr>
        <w:pStyle w:val="CommentText"/>
      </w:pPr>
      <w:r>
        <w:rPr>
          <w:rStyle w:val="CommentReference"/>
        </w:rPr>
        <w:annotationRef/>
      </w:r>
      <w:r>
        <w:t>Which one is good, bad and ugly?  If you can’t clearly identify which one is which I would leave the subtitle outside despite how amusing it is.</w:t>
      </w:r>
    </w:p>
  </w:comment>
  <w:comment w:id="508" w:author="Miller,  Dr. Harvey J." w:date="2019-10-09T15:59:00Z" w:initials="MHJ">
    <w:p w14:paraId="4CD1A239" w14:textId="366862E8" w:rsidR="00140FEB" w:rsidRDefault="00140FEB">
      <w:pPr>
        <w:pStyle w:val="CommentText"/>
      </w:pPr>
      <w:r>
        <w:rPr>
          <w:rStyle w:val="CommentReference"/>
        </w:rPr>
        <w:annotationRef/>
      </w:r>
      <w:r>
        <w:t>Not sure what this means</w:t>
      </w:r>
    </w:p>
  </w:comment>
  <w:comment w:id="527" w:author="Miller,  Dr. Harvey J." w:date="2019-10-09T16:01:00Z" w:initials="MHJ">
    <w:p w14:paraId="426C5D47" w14:textId="29827000" w:rsidR="00140FEB" w:rsidRDefault="00140FEB">
      <w:pPr>
        <w:pStyle w:val="CommentText"/>
      </w:pPr>
      <w:r>
        <w:rPr>
          <w:rStyle w:val="CommentReference"/>
        </w:rPr>
        <w:annotationRef/>
      </w:r>
      <w:r>
        <w:t>Real-timely?  Nice, but no.</w:t>
      </w:r>
    </w:p>
  </w:comment>
  <w:comment w:id="529" w:author="Miller,  Dr. Harvey J." w:date="2019-10-09T16:00:00Z" w:initials="MHJ">
    <w:p w14:paraId="01334E5E" w14:textId="2901A7A5" w:rsidR="00140FEB" w:rsidRDefault="00140FEB">
      <w:pPr>
        <w:pStyle w:val="CommentText"/>
      </w:pPr>
      <w:r>
        <w:rPr>
          <w:rStyle w:val="CommentReference"/>
        </w:rPr>
        <w:annotationRef/>
      </w:r>
      <w:r>
        <w:t>“</w:t>
      </w:r>
      <w:proofErr w:type="gramStart"/>
      <w:r>
        <w:t>real-timely</w:t>
      </w:r>
      <w:proofErr w:type="gramEnd"/>
      <w:r>
        <w:t xml:space="preserve">”?  Nice, but no.  </w:t>
      </w:r>
    </w:p>
  </w:comment>
  <w:comment w:id="571" w:author="Miller,  Dr. Harvey J." w:date="2019-10-09T16:09:00Z" w:initials="MHJ">
    <w:p w14:paraId="161441BD" w14:textId="44E5DD09" w:rsidR="00140FEB" w:rsidRDefault="00140FEB">
      <w:pPr>
        <w:pStyle w:val="CommentText"/>
      </w:pPr>
      <w:r>
        <w:rPr>
          <w:rStyle w:val="CommentReference"/>
        </w:rPr>
        <w:annotationRef/>
      </w:r>
      <w:r>
        <w:t>Not sure I understand this.</w:t>
      </w:r>
    </w:p>
  </w:comment>
  <w:comment w:id="657" w:author="Miller,  Dr. Harvey J." w:date="2019-10-09T16:20:00Z" w:initials="MHJ">
    <w:p w14:paraId="5B2D7767" w14:textId="426237BA" w:rsidR="00140FEB" w:rsidRDefault="00140FEB">
      <w:pPr>
        <w:pStyle w:val="CommentText"/>
      </w:pPr>
      <w:r>
        <w:rPr>
          <w:rStyle w:val="CommentReference"/>
        </w:rPr>
        <w:annotationRef/>
      </w:r>
      <w:r>
        <w:t>I don’t think the paragraph I deleted was necessary</w:t>
      </w:r>
    </w:p>
  </w:comment>
  <w:comment w:id="688" w:author="Miller,  Dr. Harvey J." w:date="2019-10-09T16:26:00Z" w:initials="MHJ">
    <w:p w14:paraId="1308D720" w14:textId="5D1BE0BD" w:rsidR="00140FEB" w:rsidRDefault="00140FEB">
      <w:pPr>
        <w:pStyle w:val="CommentText"/>
      </w:pPr>
      <w:r>
        <w:rPr>
          <w:rStyle w:val="CommentReference"/>
        </w:rPr>
        <w:annotationRef/>
      </w:r>
      <w:r>
        <w:t>You need to re-arrange this: you must talk about the figures in the text in proper order, or renumber the figures so they match the sequence in the narrative.</w:t>
      </w:r>
    </w:p>
  </w:comment>
  <w:comment w:id="724" w:author="Miller,  Dr. Harvey J." w:date="2019-10-09T16:26:00Z" w:initials="MHJ">
    <w:p w14:paraId="7C165237" w14:textId="77777777" w:rsidR="009B5259" w:rsidRDefault="009B5259" w:rsidP="009B5259">
      <w:pPr>
        <w:pStyle w:val="CommentText"/>
      </w:pPr>
      <w:r>
        <w:rPr>
          <w:rStyle w:val="CommentReference"/>
        </w:rPr>
        <w:annotationRef/>
      </w:r>
      <w:r>
        <w:t>You need to re-arrange this: you must talk about the figures in the text in proper order, or renumber the figures so they match the sequence in the narrative.</w:t>
      </w:r>
    </w:p>
  </w:comment>
  <w:comment w:id="746" w:author="Miller,  Dr. Harvey J." w:date="2019-10-09T16:29:00Z" w:initials="MHJ">
    <w:p w14:paraId="7557465A" w14:textId="67EE95B8" w:rsidR="00140FEB" w:rsidRDefault="00140FEB">
      <w:pPr>
        <w:pStyle w:val="CommentText"/>
      </w:pPr>
      <w:r>
        <w:rPr>
          <w:rStyle w:val="CommentReference"/>
        </w:rPr>
        <w:annotationRef/>
      </w:r>
      <w:r>
        <w:t>Correct?</w:t>
      </w:r>
    </w:p>
  </w:comment>
  <w:comment w:id="747" w:author="Liu, Luyu" w:date="2019-10-09T20:10:00Z" w:initials="LL">
    <w:p w14:paraId="74BD7395" w14:textId="6CD38C2B" w:rsidR="00B239E0" w:rsidRDefault="00B239E0">
      <w:pPr>
        <w:pStyle w:val="CommentText"/>
      </w:pPr>
      <w:r>
        <w:rPr>
          <w:rStyle w:val="CommentReference"/>
        </w:rPr>
        <w:annotationRef/>
      </w:r>
      <w:r>
        <w:t>Yes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CA5E816" w15:done="0"/>
  <w15:commentEx w15:paraId="33FD34D0" w15:done="0"/>
  <w15:commentEx w15:paraId="640435DD" w15:done="0"/>
  <w15:commentEx w15:paraId="5B0746B7" w15:done="0"/>
  <w15:commentEx w15:paraId="10935CA5" w15:done="0"/>
  <w15:commentEx w15:paraId="165117F0" w15:done="0"/>
  <w15:commentEx w15:paraId="13231983" w15:done="0"/>
  <w15:commentEx w15:paraId="7B826909" w15:done="0"/>
  <w15:commentEx w15:paraId="5193E975" w15:done="0"/>
  <w15:commentEx w15:paraId="38D43401" w15:done="0"/>
  <w15:commentEx w15:paraId="7A2479EF" w15:paraIdParent="38D43401" w15:done="0"/>
  <w15:commentEx w15:paraId="31B982E6" w15:paraIdParent="38D43401" w15:done="0"/>
  <w15:commentEx w15:paraId="4CD1A239" w15:done="0"/>
  <w15:commentEx w15:paraId="426C5D47" w15:done="0"/>
  <w15:commentEx w15:paraId="01334E5E" w15:done="0"/>
  <w15:commentEx w15:paraId="161441BD" w15:done="0"/>
  <w15:commentEx w15:paraId="5B2D7767" w15:done="0"/>
  <w15:commentEx w15:paraId="1308D720" w15:done="0"/>
  <w15:commentEx w15:paraId="7C165237" w15:done="0"/>
  <w15:commentEx w15:paraId="7557465A" w15:done="0"/>
  <w15:commentEx w15:paraId="74BD7395" w15:paraIdParent="7557465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0435DD" w16cid:durableId="2142E027"/>
  <w16cid:commentId w16cid:paraId="10935CA5" w16cid:durableId="2142E028"/>
  <w16cid:commentId w16cid:paraId="38D43401" w16cid:durableId="212781FC"/>
  <w16cid:commentId w16cid:paraId="7A2479EF" w16cid:durableId="2127831B"/>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272131" w14:textId="77777777" w:rsidR="00B84997" w:rsidRDefault="00B84997" w:rsidP="00491109">
      <w:pPr>
        <w:spacing w:after="0" w:line="240" w:lineRule="auto"/>
      </w:pPr>
      <w:r>
        <w:separator/>
      </w:r>
    </w:p>
  </w:endnote>
  <w:endnote w:type="continuationSeparator" w:id="0">
    <w:p w14:paraId="2B57C764" w14:textId="77777777" w:rsidR="00B84997" w:rsidRDefault="00B84997" w:rsidP="004911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Yu Mincho">
    <w:altName w:val="Yu Gothic UI"/>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43122C" w14:textId="77777777" w:rsidR="00B84997" w:rsidRDefault="00B84997" w:rsidP="00491109">
      <w:pPr>
        <w:spacing w:after="0" w:line="240" w:lineRule="auto"/>
      </w:pPr>
      <w:r>
        <w:separator/>
      </w:r>
    </w:p>
  </w:footnote>
  <w:footnote w:type="continuationSeparator" w:id="0">
    <w:p w14:paraId="26340315" w14:textId="77777777" w:rsidR="00B84997" w:rsidRDefault="00B84997" w:rsidP="00491109">
      <w:pPr>
        <w:spacing w:after="0" w:line="240" w:lineRule="auto"/>
      </w:pPr>
      <w:r>
        <w:continuationSeparator/>
      </w:r>
    </w:p>
  </w:footnote>
  <w:footnote w:id="1">
    <w:p w14:paraId="0828D813" w14:textId="5635FDF1" w:rsidR="00B239E0" w:rsidRDefault="00B239E0" w:rsidP="00491109">
      <w:pPr>
        <w:pStyle w:val="Footer"/>
        <w:rPr>
          <w:sz w:val="18"/>
        </w:rPr>
      </w:pPr>
      <w:ins w:id="2" w:author="Liu, Luyu" w:date="2019-10-09T20:13:00Z">
        <w:r>
          <w:rPr>
            <w:rStyle w:val="FootnoteReference"/>
            <w:sz w:val="20"/>
            <w:szCs w:val="20"/>
          </w:rPr>
          <w:t>*</w:t>
        </w:r>
        <w:r>
          <w:rPr>
            <w:sz w:val="20"/>
            <w:szCs w:val="20"/>
          </w:rPr>
          <w:t xml:space="preserve"> </w:t>
        </w:r>
      </w:ins>
      <w:del w:id="3" w:author="Liu, Luyu" w:date="2019-10-09T20:13:00Z">
        <w:r w:rsidRPr="00CE0389" w:rsidDel="00B239E0">
          <w:rPr>
            <w:rStyle w:val="FootnoteReference"/>
          </w:rPr>
          <w:delText>*</w:delText>
        </w:r>
      </w:del>
      <w:r>
        <w:rPr>
          <w:rFonts w:ascii="Times New Roman" w:hAnsi="Times New Roman" w:cs="Times New Roman"/>
          <w:sz w:val="18"/>
          <w:szCs w:val="24"/>
        </w:rPr>
        <w:t xml:space="preserve">Corresponding author e-mail: </w:t>
      </w:r>
      <w:hyperlink r:id="rId1" w:history="1">
        <w:r>
          <w:rPr>
            <w:rStyle w:val="Hyperlink"/>
            <w:rFonts w:ascii="Times New Roman" w:hAnsi="Times New Roman" w:cs="Times New Roman"/>
            <w:sz w:val="18"/>
            <w:szCs w:val="24"/>
          </w:rPr>
          <w:t>miller.81@osu.edu</w:t>
        </w:r>
      </w:hyperlink>
      <w:bookmarkStart w:id="4" w:name="_GoBack"/>
      <w:bookmarkEnd w:id="4"/>
    </w:p>
    <w:p w14:paraId="21F60342" w14:textId="77777777" w:rsidR="00B239E0" w:rsidRDefault="00B239E0" w:rsidP="00491109">
      <w:pPr>
        <w:pStyle w:val="Footer"/>
      </w:pPr>
      <w:r>
        <w:rPr>
          <w:rFonts w:ascii="Times New Roman" w:hAnsi="Times New Roman" w:cs="Times New Roman"/>
          <w:sz w:val="18"/>
          <w:szCs w:val="24"/>
        </w:rPr>
        <w:t xml:space="preserve">First author e-mail: </w:t>
      </w:r>
      <w:hyperlink r:id="rId2" w:history="1">
        <w:r>
          <w:rPr>
            <w:rStyle w:val="Hyperlink"/>
            <w:rFonts w:ascii="Times New Roman" w:hAnsi="Times New Roman" w:cs="Times New Roman"/>
            <w:sz w:val="18"/>
            <w:szCs w:val="24"/>
          </w:rPr>
          <w:t>liu.6544@osu.edu</w:t>
        </w:r>
      </w:hyperlink>
      <w:r>
        <w:rPr>
          <w:rFonts w:ascii="Times New Roman" w:hAnsi="Times New Roman" w:cs="Times New Roman"/>
          <w:sz w:val="18"/>
          <w:szCs w:val="24"/>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E1248"/>
    <w:multiLevelType w:val="hybridMultilevel"/>
    <w:tmpl w:val="FED6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BA14D2"/>
    <w:multiLevelType w:val="hybridMultilevel"/>
    <w:tmpl w:val="E5F220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8AD2A35"/>
    <w:multiLevelType w:val="hybridMultilevel"/>
    <w:tmpl w:val="F0BAC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4B661CB"/>
    <w:multiLevelType w:val="hybridMultilevel"/>
    <w:tmpl w:val="E850E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40826ABC"/>
    <w:multiLevelType w:val="hybridMultilevel"/>
    <w:tmpl w:val="072A5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BC2849"/>
    <w:multiLevelType w:val="hybridMultilevel"/>
    <w:tmpl w:val="70167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B74531B"/>
    <w:multiLevelType w:val="hybridMultilevel"/>
    <w:tmpl w:val="FA24D0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7B5425B7"/>
    <w:multiLevelType w:val="multilevel"/>
    <w:tmpl w:val="86562E48"/>
    <w:lvl w:ilvl="0">
      <w:start w:val="1"/>
      <w:numFmt w:val="decimal"/>
      <w:lvlText w:val="%1."/>
      <w:lvlJc w:val="left"/>
      <w:pPr>
        <w:ind w:left="360" w:hanging="360"/>
      </w:pPr>
    </w:lvl>
    <w:lvl w:ilvl="1">
      <w:start w:val="1"/>
      <w:numFmt w:val="decimal"/>
      <w:isLgl/>
      <w:lvlText w:val="%1.%2."/>
      <w:lvlJc w:val="left"/>
      <w:pPr>
        <w:ind w:left="360" w:hanging="36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2520" w:hanging="1080"/>
      </w:pPr>
    </w:lvl>
    <w:lvl w:ilvl="5">
      <w:start w:val="1"/>
      <w:numFmt w:val="decimal"/>
      <w:isLgl/>
      <w:lvlText w:val="%1.%2.%3.%4.%5.%6."/>
      <w:lvlJc w:val="left"/>
      <w:pPr>
        <w:ind w:left="2880" w:hanging="1080"/>
      </w:pPr>
    </w:lvl>
    <w:lvl w:ilvl="6">
      <w:start w:val="1"/>
      <w:numFmt w:val="decimal"/>
      <w:isLgl/>
      <w:lvlText w:val="%1.%2.%3.%4.%5.%6.%7."/>
      <w:lvlJc w:val="left"/>
      <w:pPr>
        <w:ind w:left="3600" w:hanging="1440"/>
      </w:pPr>
    </w:lvl>
    <w:lvl w:ilvl="7">
      <w:start w:val="1"/>
      <w:numFmt w:val="decimal"/>
      <w:isLgl/>
      <w:lvlText w:val="%1.%2.%3.%4.%5.%6.%7.%8."/>
      <w:lvlJc w:val="left"/>
      <w:pPr>
        <w:ind w:left="3960" w:hanging="1440"/>
      </w:pPr>
    </w:lvl>
    <w:lvl w:ilvl="8">
      <w:start w:val="1"/>
      <w:numFmt w:val="decimal"/>
      <w:isLgl/>
      <w:lvlText w:val="%1.%2.%3.%4.%5.%6.%7.%8.%9."/>
      <w:lvlJc w:val="left"/>
      <w:pPr>
        <w:ind w:left="4680" w:hanging="1800"/>
      </w:pPr>
    </w:lvl>
  </w:abstractNum>
  <w:num w:numId="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num>
  <w:num w:numId="3">
    <w:abstractNumId w:val="0"/>
  </w:num>
  <w:num w:numId="4">
    <w:abstractNumId w:val="5"/>
  </w:num>
  <w:num w:numId="5">
    <w:abstractNumId w:val="2"/>
  </w:num>
  <w:num w:numId="6">
    <w:abstractNumId w:val="4"/>
  </w:num>
  <w:num w:numId="7">
    <w:abstractNumId w:val="1"/>
  </w:num>
  <w:num w:numId="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iu, Luyu">
    <w15:presenceInfo w15:providerId="AD" w15:userId="S-1-5-21-3711032425-755364728-2729317452-68558"/>
  </w15:person>
  <w15:person w15:author="Miller,  Dr. Harvey J.">
    <w15:presenceInfo w15:providerId="AD" w15:userId="S-1-5-21-3711032425-755364728-2729317452-19340"/>
  </w15:person>
  <w15:person w15:author="Luyu Liu">
    <w15:presenceInfo w15:providerId="Windows Live" w15:userId="3cff0f5b7d8791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06B7"/>
    <w:rsid w:val="00001C79"/>
    <w:rsid w:val="000076F6"/>
    <w:rsid w:val="00007D0A"/>
    <w:rsid w:val="0001285C"/>
    <w:rsid w:val="00012CCF"/>
    <w:rsid w:val="000160C9"/>
    <w:rsid w:val="000173B4"/>
    <w:rsid w:val="00020E6E"/>
    <w:rsid w:val="00020EE8"/>
    <w:rsid w:val="00025604"/>
    <w:rsid w:val="00027383"/>
    <w:rsid w:val="000314CB"/>
    <w:rsid w:val="0003684A"/>
    <w:rsid w:val="00040504"/>
    <w:rsid w:val="000432C2"/>
    <w:rsid w:val="000432D6"/>
    <w:rsid w:val="00044234"/>
    <w:rsid w:val="00044528"/>
    <w:rsid w:val="00051663"/>
    <w:rsid w:val="00054CF9"/>
    <w:rsid w:val="0005679C"/>
    <w:rsid w:val="00060006"/>
    <w:rsid w:val="00060139"/>
    <w:rsid w:val="00066878"/>
    <w:rsid w:val="00073D1F"/>
    <w:rsid w:val="0008060B"/>
    <w:rsid w:val="000829EC"/>
    <w:rsid w:val="00083253"/>
    <w:rsid w:val="00090499"/>
    <w:rsid w:val="00094071"/>
    <w:rsid w:val="0009498F"/>
    <w:rsid w:val="000A1251"/>
    <w:rsid w:val="000A3416"/>
    <w:rsid w:val="000A7901"/>
    <w:rsid w:val="000B4311"/>
    <w:rsid w:val="000B5297"/>
    <w:rsid w:val="000C06A5"/>
    <w:rsid w:val="000D1429"/>
    <w:rsid w:val="000E31F0"/>
    <w:rsid w:val="000F2F58"/>
    <w:rsid w:val="000F6EE0"/>
    <w:rsid w:val="000F75F6"/>
    <w:rsid w:val="00102C46"/>
    <w:rsid w:val="00106441"/>
    <w:rsid w:val="00110835"/>
    <w:rsid w:val="00111A7C"/>
    <w:rsid w:val="00122804"/>
    <w:rsid w:val="00127732"/>
    <w:rsid w:val="00137203"/>
    <w:rsid w:val="001402EB"/>
    <w:rsid w:val="00140349"/>
    <w:rsid w:val="00140D83"/>
    <w:rsid w:val="00140FEB"/>
    <w:rsid w:val="0014344D"/>
    <w:rsid w:val="001460DE"/>
    <w:rsid w:val="00147139"/>
    <w:rsid w:val="00147B9C"/>
    <w:rsid w:val="00153F55"/>
    <w:rsid w:val="0016016F"/>
    <w:rsid w:val="00162E19"/>
    <w:rsid w:val="00165261"/>
    <w:rsid w:val="001716DE"/>
    <w:rsid w:val="00171F17"/>
    <w:rsid w:val="00177107"/>
    <w:rsid w:val="00180A03"/>
    <w:rsid w:val="00191015"/>
    <w:rsid w:val="0019318E"/>
    <w:rsid w:val="00195D23"/>
    <w:rsid w:val="001A19D6"/>
    <w:rsid w:val="001B28D9"/>
    <w:rsid w:val="001B353C"/>
    <w:rsid w:val="001B7FD9"/>
    <w:rsid w:val="001C3C4B"/>
    <w:rsid w:val="001C3E5F"/>
    <w:rsid w:val="001C5242"/>
    <w:rsid w:val="001C5D7C"/>
    <w:rsid w:val="001C7402"/>
    <w:rsid w:val="001C7CFD"/>
    <w:rsid w:val="001C7D73"/>
    <w:rsid w:val="001D11D3"/>
    <w:rsid w:val="001D271A"/>
    <w:rsid w:val="001D50EA"/>
    <w:rsid w:val="001D6B08"/>
    <w:rsid w:val="001E161D"/>
    <w:rsid w:val="001E2934"/>
    <w:rsid w:val="001F369C"/>
    <w:rsid w:val="001F5DFE"/>
    <w:rsid w:val="00201149"/>
    <w:rsid w:val="002015BC"/>
    <w:rsid w:val="00210A6D"/>
    <w:rsid w:val="00212DF1"/>
    <w:rsid w:val="00213852"/>
    <w:rsid w:val="002206A3"/>
    <w:rsid w:val="002227E9"/>
    <w:rsid w:val="00226FEF"/>
    <w:rsid w:val="00227FAE"/>
    <w:rsid w:val="00231898"/>
    <w:rsid w:val="00243B34"/>
    <w:rsid w:val="00244F2B"/>
    <w:rsid w:val="00247565"/>
    <w:rsid w:val="00252F70"/>
    <w:rsid w:val="00255D0B"/>
    <w:rsid w:val="002637A9"/>
    <w:rsid w:val="002647CF"/>
    <w:rsid w:val="00271F0F"/>
    <w:rsid w:val="0027552E"/>
    <w:rsid w:val="00280DA7"/>
    <w:rsid w:val="00285491"/>
    <w:rsid w:val="00285C60"/>
    <w:rsid w:val="002862FA"/>
    <w:rsid w:val="00291A50"/>
    <w:rsid w:val="00292A81"/>
    <w:rsid w:val="002A02F6"/>
    <w:rsid w:val="002A1333"/>
    <w:rsid w:val="002A2652"/>
    <w:rsid w:val="002A288D"/>
    <w:rsid w:val="002A3B4D"/>
    <w:rsid w:val="002A3C21"/>
    <w:rsid w:val="002A437F"/>
    <w:rsid w:val="002B2F62"/>
    <w:rsid w:val="002B6676"/>
    <w:rsid w:val="002C4120"/>
    <w:rsid w:val="002C6465"/>
    <w:rsid w:val="002D0271"/>
    <w:rsid w:val="002D3620"/>
    <w:rsid w:val="002D650B"/>
    <w:rsid w:val="002D6A14"/>
    <w:rsid w:val="002E2EEE"/>
    <w:rsid w:val="002F0890"/>
    <w:rsid w:val="002F2237"/>
    <w:rsid w:val="002F5E04"/>
    <w:rsid w:val="002F6FC7"/>
    <w:rsid w:val="002F7194"/>
    <w:rsid w:val="00306A7A"/>
    <w:rsid w:val="003155D2"/>
    <w:rsid w:val="00315813"/>
    <w:rsid w:val="00320E90"/>
    <w:rsid w:val="00326289"/>
    <w:rsid w:val="00327ACC"/>
    <w:rsid w:val="003477BB"/>
    <w:rsid w:val="00350DD2"/>
    <w:rsid w:val="00352D33"/>
    <w:rsid w:val="00353D07"/>
    <w:rsid w:val="00357E31"/>
    <w:rsid w:val="0036174A"/>
    <w:rsid w:val="00361813"/>
    <w:rsid w:val="00364587"/>
    <w:rsid w:val="00366CAB"/>
    <w:rsid w:val="003706EE"/>
    <w:rsid w:val="00372DF8"/>
    <w:rsid w:val="0037699F"/>
    <w:rsid w:val="003816A2"/>
    <w:rsid w:val="00382312"/>
    <w:rsid w:val="00391233"/>
    <w:rsid w:val="00391E36"/>
    <w:rsid w:val="00391F8C"/>
    <w:rsid w:val="00393809"/>
    <w:rsid w:val="003A25E3"/>
    <w:rsid w:val="003A31FB"/>
    <w:rsid w:val="003A3293"/>
    <w:rsid w:val="003A33CD"/>
    <w:rsid w:val="003A4266"/>
    <w:rsid w:val="003B0CDB"/>
    <w:rsid w:val="003B3919"/>
    <w:rsid w:val="003C700A"/>
    <w:rsid w:val="003D2880"/>
    <w:rsid w:val="003D536A"/>
    <w:rsid w:val="003D68E2"/>
    <w:rsid w:val="003E3347"/>
    <w:rsid w:val="003E4675"/>
    <w:rsid w:val="003E69FA"/>
    <w:rsid w:val="003E753A"/>
    <w:rsid w:val="003F507F"/>
    <w:rsid w:val="003F5491"/>
    <w:rsid w:val="003F636D"/>
    <w:rsid w:val="003F7E66"/>
    <w:rsid w:val="00400C99"/>
    <w:rsid w:val="00401E13"/>
    <w:rsid w:val="00416912"/>
    <w:rsid w:val="00417FB8"/>
    <w:rsid w:val="004204CE"/>
    <w:rsid w:val="004251AF"/>
    <w:rsid w:val="00430E2C"/>
    <w:rsid w:val="00431424"/>
    <w:rsid w:val="00432862"/>
    <w:rsid w:val="004336CD"/>
    <w:rsid w:val="0044446F"/>
    <w:rsid w:val="00444A8E"/>
    <w:rsid w:val="0044586E"/>
    <w:rsid w:val="004521CF"/>
    <w:rsid w:val="00452363"/>
    <w:rsid w:val="0045276C"/>
    <w:rsid w:val="0045294D"/>
    <w:rsid w:val="0046248B"/>
    <w:rsid w:val="004652DA"/>
    <w:rsid w:val="004704CE"/>
    <w:rsid w:val="00472A88"/>
    <w:rsid w:val="00473EB9"/>
    <w:rsid w:val="00477FBA"/>
    <w:rsid w:val="00480DB5"/>
    <w:rsid w:val="0048485F"/>
    <w:rsid w:val="00491109"/>
    <w:rsid w:val="00492858"/>
    <w:rsid w:val="00497227"/>
    <w:rsid w:val="004A69BE"/>
    <w:rsid w:val="004A6BDB"/>
    <w:rsid w:val="004B128D"/>
    <w:rsid w:val="004B5818"/>
    <w:rsid w:val="004B5947"/>
    <w:rsid w:val="004C0F86"/>
    <w:rsid w:val="004C3C43"/>
    <w:rsid w:val="004C5541"/>
    <w:rsid w:val="004C6E4E"/>
    <w:rsid w:val="004C7134"/>
    <w:rsid w:val="004D436F"/>
    <w:rsid w:val="004E1A87"/>
    <w:rsid w:val="004E1BBB"/>
    <w:rsid w:val="004E216B"/>
    <w:rsid w:val="004E29CA"/>
    <w:rsid w:val="004E5439"/>
    <w:rsid w:val="004F51F2"/>
    <w:rsid w:val="004F597B"/>
    <w:rsid w:val="004F7277"/>
    <w:rsid w:val="005001C6"/>
    <w:rsid w:val="0050213F"/>
    <w:rsid w:val="005039FC"/>
    <w:rsid w:val="005060E0"/>
    <w:rsid w:val="005065B2"/>
    <w:rsid w:val="00511CC7"/>
    <w:rsid w:val="00513250"/>
    <w:rsid w:val="0051744E"/>
    <w:rsid w:val="00521DBD"/>
    <w:rsid w:val="00527319"/>
    <w:rsid w:val="00537810"/>
    <w:rsid w:val="00542F21"/>
    <w:rsid w:val="00544F9C"/>
    <w:rsid w:val="00547D24"/>
    <w:rsid w:val="00551745"/>
    <w:rsid w:val="00552BF6"/>
    <w:rsid w:val="005566A1"/>
    <w:rsid w:val="005612B6"/>
    <w:rsid w:val="00573633"/>
    <w:rsid w:val="00576480"/>
    <w:rsid w:val="00577887"/>
    <w:rsid w:val="00577B40"/>
    <w:rsid w:val="005904FB"/>
    <w:rsid w:val="00591EC6"/>
    <w:rsid w:val="00596D0C"/>
    <w:rsid w:val="00597D16"/>
    <w:rsid w:val="005A008E"/>
    <w:rsid w:val="005A0B05"/>
    <w:rsid w:val="005A3D83"/>
    <w:rsid w:val="005B44A0"/>
    <w:rsid w:val="005B5EC7"/>
    <w:rsid w:val="005C10C1"/>
    <w:rsid w:val="005C247B"/>
    <w:rsid w:val="005D5F09"/>
    <w:rsid w:val="005D716C"/>
    <w:rsid w:val="005E2458"/>
    <w:rsid w:val="005E4C90"/>
    <w:rsid w:val="005E55E3"/>
    <w:rsid w:val="005E6E46"/>
    <w:rsid w:val="005F18D5"/>
    <w:rsid w:val="006029F5"/>
    <w:rsid w:val="006058CF"/>
    <w:rsid w:val="00607A99"/>
    <w:rsid w:val="0061064E"/>
    <w:rsid w:val="00611554"/>
    <w:rsid w:val="00612C75"/>
    <w:rsid w:val="00613BB2"/>
    <w:rsid w:val="0062737A"/>
    <w:rsid w:val="00627943"/>
    <w:rsid w:val="00633C3B"/>
    <w:rsid w:val="00636DD3"/>
    <w:rsid w:val="00637433"/>
    <w:rsid w:val="0064001C"/>
    <w:rsid w:val="006470DC"/>
    <w:rsid w:val="00653EEA"/>
    <w:rsid w:val="006557CF"/>
    <w:rsid w:val="00664047"/>
    <w:rsid w:val="00672AAC"/>
    <w:rsid w:val="0069432C"/>
    <w:rsid w:val="00695342"/>
    <w:rsid w:val="006A47F4"/>
    <w:rsid w:val="006A5644"/>
    <w:rsid w:val="006A5BD9"/>
    <w:rsid w:val="006A61BB"/>
    <w:rsid w:val="006B6338"/>
    <w:rsid w:val="006B7A0F"/>
    <w:rsid w:val="006D15F2"/>
    <w:rsid w:val="006E55F8"/>
    <w:rsid w:val="006E7486"/>
    <w:rsid w:val="006F4087"/>
    <w:rsid w:val="006F722C"/>
    <w:rsid w:val="007009F8"/>
    <w:rsid w:val="0070254D"/>
    <w:rsid w:val="00713465"/>
    <w:rsid w:val="00713AF0"/>
    <w:rsid w:val="00722546"/>
    <w:rsid w:val="00725C1C"/>
    <w:rsid w:val="007418B7"/>
    <w:rsid w:val="007450D9"/>
    <w:rsid w:val="00760E1D"/>
    <w:rsid w:val="00762DC7"/>
    <w:rsid w:val="007644ED"/>
    <w:rsid w:val="007712B2"/>
    <w:rsid w:val="007717B7"/>
    <w:rsid w:val="007746D5"/>
    <w:rsid w:val="007847AC"/>
    <w:rsid w:val="00785A85"/>
    <w:rsid w:val="00792827"/>
    <w:rsid w:val="007929D8"/>
    <w:rsid w:val="00796403"/>
    <w:rsid w:val="007972AF"/>
    <w:rsid w:val="007A17F0"/>
    <w:rsid w:val="007A5860"/>
    <w:rsid w:val="007B000E"/>
    <w:rsid w:val="007B10B4"/>
    <w:rsid w:val="007B4F28"/>
    <w:rsid w:val="007C5F03"/>
    <w:rsid w:val="007E1486"/>
    <w:rsid w:val="007E5689"/>
    <w:rsid w:val="007F3CD5"/>
    <w:rsid w:val="007F5341"/>
    <w:rsid w:val="007F7D33"/>
    <w:rsid w:val="00810943"/>
    <w:rsid w:val="008141DA"/>
    <w:rsid w:val="008144BF"/>
    <w:rsid w:val="008174DB"/>
    <w:rsid w:val="008243D9"/>
    <w:rsid w:val="00825B5C"/>
    <w:rsid w:val="00831306"/>
    <w:rsid w:val="008345E7"/>
    <w:rsid w:val="00835A97"/>
    <w:rsid w:val="00841013"/>
    <w:rsid w:val="00844950"/>
    <w:rsid w:val="008570B5"/>
    <w:rsid w:val="00862190"/>
    <w:rsid w:val="00866338"/>
    <w:rsid w:val="00880852"/>
    <w:rsid w:val="0088112B"/>
    <w:rsid w:val="00894FD7"/>
    <w:rsid w:val="008A16AD"/>
    <w:rsid w:val="008A1962"/>
    <w:rsid w:val="008A27CA"/>
    <w:rsid w:val="008A2D27"/>
    <w:rsid w:val="008A2E78"/>
    <w:rsid w:val="008A59A6"/>
    <w:rsid w:val="008A7059"/>
    <w:rsid w:val="008B1438"/>
    <w:rsid w:val="008B22CD"/>
    <w:rsid w:val="008B26B5"/>
    <w:rsid w:val="008B30F1"/>
    <w:rsid w:val="008B51A6"/>
    <w:rsid w:val="008B54C9"/>
    <w:rsid w:val="008B66BC"/>
    <w:rsid w:val="008C2341"/>
    <w:rsid w:val="008C4628"/>
    <w:rsid w:val="008D03CD"/>
    <w:rsid w:val="008D257F"/>
    <w:rsid w:val="008D27A4"/>
    <w:rsid w:val="008F3C91"/>
    <w:rsid w:val="008F796D"/>
    <w:rsid w:val="00901341"/>
    <w:rsid w:val="0090604C"/>
    <w:rsid w:val="00907E90"/>
    <w:rsid w:val="00914BCC"/>
    <w:rsid w:val="0093017D"/>
    <w:rsid w:val="009316ED"/>
    <w:rsid w:val="0093588A"/>
    <w:rsid w:val="0094217E"/>
    <w:rsid w:val="00944153"/>
    <w:rsid w:val="00955A21"/>
    <w:rsid w:val="009568F2"/>
    <w:rsid w:val="009578C7"/>
    <w:rsid w:val="009637FE"/>
    <w:rsid w:val="0096524C"/>
    <w:rsid w:val="00967995"/>
    <w:rsid w:val="009703A5"/>
    <w:rsid w:val="00984453"/>
    <w:rsid w:val="009946DE"/>
    <w:rsid w:val="009A3634"/>
    <w:rsid w:val="009A4F28"/>
    <w:rsid w:val="009A5FBF"/>
    <w:rsid w:val="009A7A63"/>
    <w:rsid w:val="009B2120"/>
    <w:rsid w:val="009B5259"/>
    <w:rsid w:val="009B6DE4"/>
    <w:rsid w:val="009C05A6"/>
    <w:rsid w:val="009C1B71"/>
    <w:rsid w:val="009C26A6"/>
    <w:rsid w:val="009C4200"/>
    <w:rsid w:val="009D104A"/>
    <w:rsid w:val="009D2E59"/>
    <w:rsid w:val="009D3E9F"/>
    <w:rsid w:val="009D5AFF"/>
    <w:rsid w:val="009D6E9B"/>
    <w:rsid w:val="009D718A"/>
    <w:rsid w:val="009E0D57"/>
    <w:rsid w:val="009E12F4"/>
    <w:rsid w:val="009E1647"/>
    <w:rsid w:val="009E2C4A"/>
    <w:rsid w:val="009E2D3B"/>
    <w:rsid w:val="009F3635"/>
    <w:rsid w:val="009F461C"/>
    <w:rsid w:val="00A02956"/>
    <w:rsid w:val="00A07C9B"/>
    <w:rsid w:val="00A10F23"/>
    <w:rsid w:val="00A1480C"/>
    <w:rsid w:val="00A15661"/>
    <w:rsid w:val="00A156CF"/>
    <w:rsid w:val="00A247CB"/>
    <w:rsid w:val="00A250CA"/>
    <w:rsid w:val="00A27817"/>
    <w:rsid w:val="00A320E2"/>
    <w:rsid w:val="00A36DEF"/>
    <w:rsid w:val="00A41306"/>
    <w:rsid w:val="00A44D75"/>
    <w:rsid w:val="00A44DB0"/>
    <w:rsid w:val="00A45F7A"/>
    <w:rsid w:val="00A472A2"/>
    <w:rsid w:val="00A52740"/>
    <w:rsid w:val="00A563CC"/>
    <w:rsid w:val="00A65C22"/>
    <w:rsid w:val="00A70BE7"/>
    <w:rsid w:val="00A80A34"/>
    <w:rsid w:val="00A81AC1"/>
    <w:rsid w:val="00A84EB0"/>
    <w:rsid w:val="00A856E7"/>
    <w:rsid w:val="00A87E72"/>
    <w:rsid w:val="00A93D64"/>
    <w:rsid w:val="00AA1116"/>
    <w:rsid w:val="00AA2B22"/>
    <w:rsid w:val="00AA6E76"/>
    <w:rsid w:val="00AB06B7"/>
    <w:rsid w:val="00AB36DC"/>
    <w:rsid w:val="00AB3E44"/>
    <w:rsid w:val="00AB596C"/>
    <w:rsid w:val="00AC1265"/>
    <w:rsid w:val="00AC57AE"/>
    <w:rsid w:val="00AC5CC1"/>
    <w:rsid w:val="00AD00BA"/>
    <w:rsid w:val="00AD4EC7"/>
    <w:rsid w:val="00AD59F3"/>
    <w:rsid w:val="00AD66C6"/>
    <w:rsid w:val="00AE0BCA"/>
    <w:rsid w:val="00AE271D"/>
    <w:rsid w:val="00AE504C"/>
    <w:rsid w:val="00AE6DCC"/>
    <w:rsid w:val="00AF1CCE"/>
    <w:rsid w:val="00AF2754"/>
    <w:rsid w:val="00AF3919"/>
    <w:rsid w:val="00B01FE7"/>
    <w:rsid w:val="00B05DA5"/>
    <w:rsid w:val="00B10836"/>
    <w:rsid w:val="00B1197D"/>
    <w:rsid w:val="00B132C5"/>
    <w:rsid w:val="00B169B7"/>
    <w:rsid w:val="00B2180D"/>
    <w:rsid w:val="00B2329C"/>
    <w:rsid w:val="00B239E0"/>
    <w:rsid w:val="00B257BE"/>
    <w:rsid w:val="00B31BB6"/>
    <w:rsid w:val="00B427F1"/>
    <w:rsid w:val="00B462CC"/>
    <w:rsid w:val="00B515CD"/>
    <w:rsid w:val="00B53162"/>
    <w:rsid w:val="00B53413"/>
    <w:rsid w:val="00B60398"/>
    <w:rsid w:val="00B66BD0"/>
    <w:rsid w:val="00B66F10"/>
    <w:rsid w:val="00B67237"/>
    <w:rsid w:val="00B74C48"/>
    <w:rsid w:val="00B76F29"/>
    <w:rsid w:val="00B84997"/>
    <w:rsid w:val="00B86D99"/>
    <w:rsid w:val="00B91863"/>
    <w:rsid w:val="00B95DD2"/>
    <w:rsid w:val="00BA1744"/>
    <w:rsid w:val="00BA1C37"/>
    <w:rsid w:val="00BA7F8C"/>
    <w:rsid w:val="00BB19B6"/>
    <w:rsid w:val="00BB22E1"/>
    <w:rsid w:val="00BB32B0"/>
    <w:rsid w:val="00BC07B9"/>
    <w:rsid w:val="00BC0D9A"/>
    <w:rsid w:val="00BC649E"/>
    <w:rsid w:val="00BD36AB"/>
    <w:rsid w:val="00BD5C25"/>
    <w:rsid w:val="00BD79A8"/>
    <w:rsid w:val="00BE0CF2"/>
    <w:rsid w:val="00BE2D3F"/>
    <w:rsid w:val="00BE3230"/>
    <w:rsid w:val="00BE48BA"/>
    <w:rsid w:val="00BE708E"/>
    <w:rsid w:val="00BF3154"/>
    <w:rsid w:val="00C04ADB"/>
    <w:rsid w:val="00C073AB"/>
    <w:rsid w:val="00C130B1"/>
    <w:rsid w:val="00C13946"/>
    <w:rsid w:val="00C17E21"/>
    <w:rsid w:val="00C2365A"/>
    <w:rsid w:val="00C26D1F"/>
    <w:rsid w:val="00C27EF1"/>
    <w:rsid w:val="00C3043C"/>
    <w:rsid w:val="00C344B6"/>
    <w:rsid w:val="00C34D92"/>
    <w:rsid w:val="00C41A20"/>
    <w:rsid w:val="00C43F58"/>
    <w:rsid w:val="00C442D5"/>
    <w:rsid w:val="00C44A32"/>
    <w:rsid w:val="00C45CD0"/>
    <w:rsid w:val="00C50311"/>
    <w:rsid w:val="00C5103D"/>
    <w:rsid w:val="00C533F3"/>
    <w:rsid w:val="00C53F98"/>
    <w:rsid w:val="00C56CA3"/>
    <w:rsid w:val="00C56F89"/>
    <w:rsid w:val="00C611DB"/>
    <w:rsid w:val="00C6452A"/>
    <w:rsid w:val="00C71184"/>
    <w:rsid w:val="00C71854"/>
    <w:rsid w:val="00C72906"/>
    <w:rsid w:val="00C77847"/>
    <w:rsid w:val="00C8090A"/>
    <w:rsid w:val="00C80DB3"/>
    <w:rsid w:val="00C91A63"/>
    <w:rsid w:val="00C9225F"/>
    <w:rsid w:val="00C96D68"/>
    <w:rsid w:val="00CA1941"/>
    <w:rsid w:val="00CA7A07"/>
    <w:rsid w:val="00CB0BBA"/>
    <w:rsid w:val="00CB5BB1"/>
    <w:rsid w:val="00CC4CB4"/>
    <w:rsid w:val="00CC6315"/>
    <w:rsid w:val="00CC63AF"/>
    <w:rsid w:val="00CC63C1"/>
    <w:rsid w:val="00CD0A08"/>
    <w:rsid w:val="00CD172D"/>
    <w:rsid w:val="00CE0389"/>
    <w:rsid w:val="00CE1D23"/>
    <w:rsid w:val="00CE4ABD"/>
    <w:rsid w:val="00CE623C"/>
    <w:rsid w:val="00CF0043"/>
    <w:rsid w:val="00CF2F0F"/>
    <w:rsid w:val="00D0093D"/>
    <w:rsid w:val="00D0135A"/>
    <w:rsid w:val="00D03901"/>
    <w:rsid w:val="00D04580"/>
    <w:rsid w:val="00D0472F"/>
    <w:rsid w:val="00D07DA3"/>
    <w:rsid w:val="00D13DF5"/>
    <w:rsid w:val="00D14C3D"/>
    <w:rsid w:val="00D14F91"/>
    <w:rsid w:val="00D22F0D"/>
    <w:rsid w:val="00D261DA"/>
    <w:rsid w:val="00D30E67"/>
    <w:rsid w:val="00D44295"/>
    <w:rsid w:val="00D44B0A"/>
    <w:rsid w:val="00D44E5C"/>
    <w:rsid w:val="00D46DC2"/>
    <w:rsid w:val="00D5271F"/>
    <w:rsid w:val="00D53349"/>
    <w:rsid w:val="00D574E9"/>
    <w:rsid w:val="00D601B9"/>
    <w:rsid w:val="00D645BB"/>
    <w:rsid w:val="00D7087B"/>
    <w:rsid w:val="00D736FF"/>
    <w:rsid w:val="00D84C7E"/>
    <w:rsid w:val="00D865EB"/>
    <w:rsid w:val="00D86B9D"/>
    <w:rsid w:val="00D91453"/>
    <w:rsid w:val="00DA022C"/>
    <w:rsid w:val="00DA3081"/>
    <w:rsid w:val="00DA7E3E"/>
    <w:rsid w:val="00DA7F9A"/>
    <w:rsid w:val="00DB162D"/>
    <w:rsid w:val="00DB56FB"/>
    <w:rsid w:val="00DC1030"/>
    <w:rsid w:val="00DC5489"/>
    <w:rsid w:val="00DC5A96"/>
    <w:rsid w:val="00DC63E1"/>
    <w:rsid w:val="00DC7754"/>
    <w:rsid w:val="00DD750E"/>
    <w:rsid w:val="00DE4EC5"/>
    <w:rsid w:val="00DE630A"/>
    <w:rsid w:val="00DE6C80"/>
    <w:rsid w:val="00DE7BF3"/>
    <w:rsid w:val="00DF188E"/>
    <w:rsid w:val="00DF222A"/>
    <w:rsid w:val="00DF5E3D"/>
    <w:rsid w:val="00E02949"/>
    <w:rsid w:val="00E07817"/>
    <w:rsid w:val="00E11859"/>
    <w:rsid w:val="00E142F9"/>
    <w:rsid w:val="00E15D87"/>
    <w:rsid w:val="00E21BE6"/>
    <w:rsid w:val="00E22DA2"/>
    <w:rsid w:val="00E23B3D"/>
    <w:rsid w:val="00E27A4C"/>
    <w:rsid w:val="00E30BF7"/>
    <w:rsid w:val="00E35607"/>
    <w:rsid w:val="00E402D3"/>
    <w:rsid w:val="00E419B3"/>
    <w:rsid w:val="00E47677"/>
    <w:rsid w:val="00E61140"/>
    <w:rsid w:val="00E641B3"/>
    <w:rsid w:val="00E66DC6"/>
    <w:rsid w:val="00E728CC"/>
    <w:rsid w:val="00E735FF"/>
    <w:rsid w:val="00E73B7E"/>
    <w:rsid w:val="00E73CE1"/>
    <w:rsid w:val="00E8237A"/>
    <w:rsid w:val="00E82E20"/>
    <w:rsid w:val="00E916A9"/>
    <w:rsid w:val="00E9570C"/>
    <w:rsid w:val="00EA6DE5"/>
    <w:rsid w:val="00EB3462"/>
    <w:rsid w:val="00EB36E9"/>
    <w:rsid w:val="00EB5A7E"/>
    <w:rsid w:val="00EC1384"/>
    <w:rsid w:val="00EC6FFD"/>
    <w:rsid w:val="00ED0F49"/>
    <w:rsid w:val="00EE312A"/>
    <w:rsid w:val="00EE48E5"/>
    <w:rsid w:val="00EF3679"/>
    <w:rsid w:val="00F00249"/>
    <w:rsid w:val="00F06FB4"/>
    <w:rsid w:val="00F145D6"/>
    <w:rsid w:val="00F15D4C"/>
    <w:rsid w:val="00F17C4A"/>
    <w:rsid w:val="00F2122B"/>
    <w:rsid w:val="00F23C3E"/>
    <w:rsid w:val="00F24C26"/>
    <w:rsid w:val="00F32C97"/>
    <w:rsid w:val="00F37AE6"/>
    <w:rsid w:val="00F440AF"/>
    <w:rsid w:val="00F46FDC"/>
    <w:rsid w:val="00F47612"/>
    <w:rsid w:val="00F510D6"/>
    <w:rsid w:val="00F5671C"/>
    <w:rsid w:val="00F63977"/>
    <w:rsid w:val="00F657CD"/>
    <w:rsid w:val="00F719D0"/>
    <w:rsid w:val="00F7253F"/>
    <w:rsid w:val="00F745EE"/>
    <w:rsid w:val="00F75DE6"/>
    <w:rsid w:val="00F76B38"/>
    <w:rsid w:val="00F813BD"/>
    <w:rsid w:val="00F851B8"/>
    <w:rsid w:val="00F91B00"/>
    <w:rsid w:val="00F956B8"/>
    <w:rsid w:val="00FA4651"/>
    <w:rsid w:val="00FB6085"/>
    <w:rsid w:val="00FB680F"/>
    <w:rsid w:val="00FC0581"/>
    <w:rsid w:val="00FC445C"/>
    <w:rsid w:val="00FD1AFF"/>
    <w:rsid w:val="00FD368C"/>
    <w:rsid w:val="00FD5CDA"/>
    <w:rsid w:val="00FE1323"/>
    <w:rsid w:val="00FE182C"/>
    <w:rsid w:val="00FE37B3"/>
    <w:rsid w:val="00FE6A32"/>
    <w:rsid w:val="00FF6B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5B845E"/>
  <w15:chartTrackingRefBased/>
  <w15:docId w15:val="{4E26E985-B59E-4BAD-81E6-BF682790B6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1109"/>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491109"/>
    <w:rPr>
      <w:color w:val="0563C1" w:themeColor="hyperlink"/>
      <w:u w:val="single"/>
    </w:rPr>
  </w:style>
  <w:style w:type="paragraph" w:styleId="Footer">
    <w:name w:val="footer"/>
    <w:basedOn w:val="Normal"/>
    <w:link w:val="FooterChar"/>
    <w:uiPriority w:val="99"/>
    <w:unhideWhenUsed/>
    <w:rsid w:val="00491109"/>
    <w:pPr>
      <w:tabs>
        <w:tab w:val="center" w:pos="4320"/>
        <w:tab w:val="right" w:pos="8640"/>
      </w:tabs>
      <w:spacing w:after="0" w:line="240" w:lineRule="auto"/>
    </w:pPr>
  </w:style>
  <w:style w:type="character" w:customStyle="1" w:styleId="FooterChar">
    <w:name w:val="Footer Char"/>
    <w:basedOn w:val="DefaultParagraphFont"/>
    <w:link w:val="Footer"/>
    <w:uiPriority w:val="99"/>
    <w:rsid w:val="00491109"/>
  </w:style>
  <w:style w:type="paragraph" w:styleId="ListParagraph">
    <w:name w:val="List Paragraph"/>
    <w:basedOn w:val="Normal"/>
    <w:uiPriority w:val="34"/>
    <w:qFormat/>
    <w:rsid w:val="00491109"/>
    <w:pPr>
      <w:ind w:left="720"/>
      <w:contextualSpacing/>
    </w:pPr>
  </w:style>
  <w:style w:type="character" w:customStyle="1" w:styleId="FormulaChar">
    <w:name w:val="Formula Char"/>
    <w:basedOn w:val="DefaultParagraphFont"/>
    <w:link w:val="Formula"/>
    <w:locked/>
    <w:rsid w:val="00491109"/>
    <w:rPr>
      <w:rFonts w:ascii="Times New Roman" w:eastAsia="Yu Mincho" w:hAnsi="Times New Roman" w:cs="Times New Roman"/>
      <w:sz w:val="24"/>
      <w:szCs w:val="24"/>
      <w:lang w:eastAsia="ja-JP"/>
    </w:rPr>
  </w:style>
  <w:style w:type="paragraph" w:customStyle="1" w:styleId="Formula">
    <w:name w:val="Formula"/>
    <w:basedOn w:val="Normal"/>
    <w:link w:val="FormulaChar"/>
    <w:qFormat/>
    <w:rsid w:val="00491109"/>
    <w:pPr>
      <w:spacing w:line="240" w:lineRule="auto"/>
      <w:jc w:val="both"/>
    </w:pPr>
    <w:rPr>
      <w:rFonts w:ascii="Times New Roman" w:eastAsia="Yu Mincho" w:hAnsi="Times New Roman" w:cs="Times New Roman"/>
      <w:sz w:val="24"/>
      <w:szCs w:val="24"/>
      <w:lang w:eastAsia="ja-JP"/>
    </w:rPr>
  </w:style>
  <w:style w:type="character" w:styleId="FootnoteReference">
    <w:name w:val="footnote reference"/>
    <w:basedOn w:val="DefaultParagraphFont"/>
    <w:uiPriority w:val="99"/>
    <w:semiHidden/>
    <w:unhideWhenUsed/>
    <w:rsid w:val="00491109"/>
    <w:rPr>
      <w:vertAlign w:val="superscript"/>
    </w:rPr>
  </w:style>
  <w:style w:type="table" w:styleId="TableGrid">
    <w:name w:val="Table Grid"/>
    <w:basedOn w:val="TableNormal"/>
    <w:uiPriority w:val="39"/>
    <w:rsid w:val="0049110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911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91109"/>
    <w:rPr>
      <w:rFonts w:ascii="Segoe UI" w:hAnsi="Segoe UI" w:cs="Segoe UI"/>
      <w:sz w:val="18"/>
      <w:szCs w:val="18"/>
    </w:rPr>
  </w:style>
  <w:style w:type="paragraph" w:styleId="Caption">
    <w:name w:val="caption"/>
    <w:basedOn w:val="Normal"/>
    <w:next w:val="Normal"/>
    <w:uiPriority w:val="35"/>
    <w:unhideWhenUsed/>
    <w:qFormat/>
    <w:rsid w:val="00C130B1"/>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70254D"/>
    <w:rPr>
      <w:color w:val="808080"/>
    </w:rPr>
  </w:style>
  <w:style w:type="character" w:styleId="CommentReference">
    <w:name w:val="annotation reference"/>
    <w:basedOn w:val="DefaultParagraphFont"/>
    <w:uiPriority w:val="99"/>
    <w:semiHidden/>
    <w:unhideWhenUsed/>
    <w:rsid w:val="00CC63C1"/>
    <w:rPr>
      <w:sz w:val="16"/>
      <w:szCs w:val="16"/>
    </w:rPr>
  </w:style>
  <w:style w:type="paragraph" w:styleId="CommentText">
    <w:name w:val="annotation text"/>
    <w:basedOn w:val="Normal"/>
    <w:link w:val="CommentTextChar"/>
    <w:uiPriority w:val="99"/>
    <w:unhideWhenUsed/>
    <w:rsid w:val="00CC63C1"/>
    <w:pPr>
      <w:spacing w:line="240" w:lineRule="auto"/>
    </w:pPr>
    <w:rPr>
      <w:sz w:val="20"/>
      <w:szCs w:val="20"/>
    </w:rPr>
  </w:style>
  <w:style w:type="character" w:customStyle="1" w:styleId="CommentTextChar">
    <w:name w:val="Comment Text Char"/>
    <w:basedOn w:val="DefaultParagraphFont"/>
    <w:link w:val="CommentText"/>
    <w:uiPriority w:val="99"/>
    <w:rsid w:val="00CC63C1"/>
    <w:rPr>
      <w:sz w:val="20"/>
      <w:szCs w:val="20"/>
    </w:rPr>
  </w:style>
  <w:style w:type="paragraph" w:styleId="CommentSubject">
    <w:name w:val="annotation subject"/>
    <w:basedOn w:val="CommentText"/>
    <w:next w:val="CommentText"/>
    <w:link w:val="CommentSubjectChar"/>
    <w:uiPriority w:val="99"/>
    <w:semiHidden/>
    <w:unhideWhenUsed/>
    <w:rsid w:val="00CC63C1"/>
    <w:rPr>
      <w:b/>
      <w:bCs/>
    </w:rPr>
  </w:style>
  <w:style w:type="character" w:customStyle="1" w:styleId="CommentSubjectChar">
    <w:name w:val="Comment Subject Char"/>
    <w:basedOn w:val="CommentTextChar"/>
    <w:link w:val="CommentSubject"/>
    <w:uiPriority w:val="99"/>
    <w:semiHidden/>
    <w:rsid w:val="00CC63C1"/>
    <w:rPr>
      <w:b/>
      <w:bCs/>
      <w:sz w:val="20"/>
      <w:szCs w:val="20"/>
    </w:rPr>
  </w:style>
  <w:style w:type="character" w:styleId="EndnoteReference">
    <w:name w:val="endnote reference"/>
    <w:basedOn w:val="DefaultParagraphFont"/>
    <w:uiPriority w:val="99"/>
    <w:semiHidden/>
    <w:unhideWhenUsed/>
    <w:rsid w:val="00CE0389"/>
    <w:rPr>
      <w:vertAlign w:val="superscript"/>
    </w:rPr>
  </w:style>
  <w:style w:type="paragraph" w:styleId="Header">
    <w:name w:val="header"/>
    <w:basedOn w:val="Normal"/>
    <w:link w:val="HeaderChar"/>
    <w:uiPriority w:val="99"/>
    <w:unhideWhenUsed/>
    <w:rsid w:val="00CE0389"/>
    <w:pPr>
      <w:tabs>
        <w:tab w:val="center" w:pos="4320"/>
        <w:tab w:val="right" w:pos="8640"/>
      </w:tabs>
      <w:spacing w:after="0" w:line="240" w:lineRule="auto"/>
    </w:pPr>
  </w:style>
  <w:style w:type="character" w:customStyle="1" w:styleId="HeaderChar">
    <w:name w:val="Header Char"/>
    <w:basedOn w:val="DefaultParagraphFont"/>
    <w:link w:val="Header"/>
    <w:uiPriority w:val="99"/>
    <w:rsid w:val="00CE0389"/>
  </w:style>
  <w:style w:type="paragraph" w:styleId="FootnoteText">
    <w:name w:val="footnote text"/>
    <w:basedOn w:val="Normal"/>
    <w:link w:val="FootnoteTextChar"/>
    <w:uiPriority w:val="99"/>
    <w:semiHidden/>
    <w:unhideWhenUsed/>
    <w:rsid w:val="00B239E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239E0"/>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90595">
      <w:bodyDiv w:val="1"/>
      <w:marLeft w:val="0"/>
      <w:marRight w:val="0"/>
      <w:marTop w:val="0"/>
      <w:marBottom w:val="0"/>
      <w:divBdr>
        <w:top w:val="none" w:sz="0" w:space="0" w:color="auto"/>
        <w:left w:val="none" w:sz="0" w:space="0" w:color="auto"/>
        <w:bottom w:val="none" w:sz="0" w:space="0" w:color="auto"/>
        <w:right w:val="none" w:sz="0" w:space="0" w:color="auto"/>
      </w:divBdr>
    </w:div>
    <w:div w:id="306933015">
      <w:bodyDiv w:val="1"/>
      <w:marLeft w:val="0"/>
      <w:marRight w:val="0"/>
      <w:marTop w:val="0"/>
      <w:marBottom w:val="0"/>
      <w:divBdr>
        <w:top w:val="none" w:sz="0" w:space="0" w:color="auto"/>
        <w:left w:val="none" w:sz="0" w:space="0" w:color="auto"/>
        <w:bottom w:val="none" w:sz="0" w:space="0" w:color="auto"/>
        <w:right w:val="none" w:sz="0" w:space="0" w:color="auto"/>
      </w:divBdr>
    </w:div>
    <w:div w:id="1384062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theclassroom.com/apa-style-recommend-using-present-tense-2072.html"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microsoft.com/office/2016/09/relationships/commentsIds" Target="commentsIds.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_rels/footnotes.xml.rels><?xml version="1.0" encoding="UTF-8" standalone="yes"?>
<Relationships xmlns="http://schemas.openxmlformats.org/package/2006/relationships"><Relationship Id="rId2" Type="http://schemas.openxmlformats.org/officeDocument/2006/relationships/hyperlink" Target="mailto:liu.6544@osu.edu" TargetMode="External"/><Relationship Id="rId1" Type="http://schemas.openxmlformats.org/officeDocument/2006/relationships/hyperlink" Target="mailto:miller.81@os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8168C1-F289-4B74-8794-AD32092EB0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TotalTime>
  <Pages>30</Pages>
  <Words>20528</Words>
  <Characters>117012</Characters>
  <Application>Microsoft Office Word</Application>
  <DocSecurity>0</DocSecurity>
  <Lines>975</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Liu, Luyu</cp:lastModifiedBy>
  <cp:revision>31</cp:revision>
  <cp:lastPrinted>2019-03-29T20:31:00Z</cp:lastPrinted>
  <dcterms:created xsi:type="dcterms:W3CDTF">2019-10-09T17:42:00Z</dcterms:created>
  <dcterms:modified xsi:type="dcterms:W3CDTF">2019-10-10T00:13:00Z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