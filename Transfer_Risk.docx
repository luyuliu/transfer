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A3E594B"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del w:id="0" w:author="Liu, Luyu" w:date="2019-10-09T20:13:00Z">
        <w:r w:rsidDel="00B239E0">
          <w:rPr>
            <w:rFonts w:ascii="Times New Roman" w:hAnsi="Times New Roman" w:cs="Times New Roman"/>
            <w:sz w:val="24"/>
            <w:szCs w:val="24"/>
            <w:vertAlign w:val="superscript"/>
          </w:rPr>
          <w:delText>*</w:delText>
        </w:r>
      </w:del>
      <w:ins w:id="1" w:author="Liu, Luyu" w:date="2019-10-09T20:13:00Z">
        <w:r w:rsidR="00B239E0" w:rsidRPr="00112116">
          <w:rPr>
            <w:rStyle w:val="FootnoteReference"/>
            <w:rPrChange w:id="2" w:author="Liu, Luyu" w:date="2019-10-09T21:33:00Z">
              <w:rPr>
                <w:rStyle w:val="FootnoteReference"/>
                <w:rFonts w:ascii="Times New Roman" w:hAnsi="Times New Roman" w:cs="Times New Roman"/>
                <w:sz w:val="24"/>
                <w:szCs w:val="24"/>
              </w:rPr>
            </w:rPrChange>
          </w:rPr>
          <w:footnoteReference w:customMarkFollows="1" w:id="1"/>
          <w:t>*</w:t>
        </w:r>
      </w:ins>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2503AC81"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Transfers between routes in a public transit system are important for many </w:t>
      </w:r>
      <w:r w:rsidR="00A10F23">
        <w:rPr>
          <w:rFonts w:ascii="Times New Roman" w:hAnsi="Times New Roman" w:cs="Times New Roman"/>
          <w:sz w:val="24"/>
          <w:szCs w:val="24"/>
        </w:rPr>
        <w:t xml:space="preserve">transit </w:t>
      </w:r>
      <w:r w:rsidR="00DE4EC5">
        <w:rPr>
          <w:rFonts w:ascii="Times New Roman" w:hAnsi="Times New Roman" w:cs="Times New Roman"/>
          <w:sz w:val="24"/>
          <w:szCs w:val="24"/>
        </w:rPr>
        <w:t xml:space="preserve">users.  Missing transfers due to public transit delays can impose substantial time penalties on these users.  However, </w:t>
      </w:r>
      <w:r>
        <w:rPr>
          <w:rFonts w:ascii="Times New Roman" w:hAnsi="Times New Roman" w:cs="Times New Roman"/>
          <w:sz w:val="24"/>
          <w:szCs w:val="24"/>
        </w:rPr>
        <w:t>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r w:rsidR="00DE4EC5">
        <w:rPr>
          <w:rFonts w:ascii="Times New Roman" w:eastAsia="Yu Mincho" w:hAnsi="Times New Roman" w:cs="Times New Roman"/>
          <w:sz w:val="24"/>
          <w:szCs w:val="24"/>
          <w:lang w:eastAsia="ja-JP"/>
        </w:rPr>
        <w:t xml:space="preserve">empirical probability </w:t>
      </w:r>
      <w:r>
        <w:rPr>
          <w:rFonts w:ascii="Times New Roman" w:eastAsia="Yu Mincho" w:hAnsi="Times New Roman" w:cs="Times New Roman"/>
          <w:sz w:val="24"/>
          <w:szCs w:val="24"/>
          <w:lang w:eastAsia="ja-JP"/>
        </w:rPr>
        <w:t xml:space="preserve">of missed transfers </w:t>
      </w:r>
      <w:r w:rsidR="00DE4EC5">
        <w:rPr>
          <w:rFonts w:ascii="Times New Roman" w:eastAsia="Yu Mincho" w:hAnsi="Times New Roman" w:cs="Times New Roman"/>
          <w:sz w:val="24"/>
          <w:szCs w:val="24"/>
          <w:lang w:eastAsia="ja-JP"/>
        </w:rPr>
        <w:t xml:space="preserve">between two specified routes over a designated time period </w:t>
      </w:r>
      <w:r>
        <w:rPr>
          <w:rFonts w:ascii="Times New Roman" w:eastAsia="Yu Mincho" w:hAnsi="Times New Roman" w:cs="Times New Roman"/>
          <w:sz w:val="24"/>
          <w:szCs w:val="24"/>
          <w:lang w:eastAsia="ja-JP"/>
        </w:rPr>
        <w:t xml:space="preserve">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sources of</w:t>
      </w:r>
      <w:r>
        <w:rPr>
          <w:rFonts w:ascii="Times New Roman" w:eastAsia="Yu Mincho" w:hAnsi="Times New Roman" w:cs="Times New Roman"/>
          <w:sz w:val="24"/>
          <w:szCs w:val="24"/>
          <w:lang w:eastAsia="ja-JP"/>
        </w:rPr>
        <w:t xml:space="preserve"> schedule and real-time vehicle </w:t>
      </w:r>
      <w:r w:rsidR="00DE4EC5">
        <w:rPr>
          <w:rFonts w:ascii="Times New Roman" w:eastAsia="Yu Mincho" w:hAnsi="Times New Roman" w:cs="Times New Roman"/>
          <w:sz w:val="24"/>
          <w:szCs w:val="24"/>
          <w:lang w:eastAsia="ja-JP"/>
        </w:rPr>
        <w:t>data</w:t>
      </w:r>
      <w:r w:rsidR="00DE4EC5" w:rsidRPr="00DE4EC5">
        <w:t xml:space="preserve"> </w:t>
      </w:r>
      <w:r w:rsidR="00DE4EC5">
        <w:rPr>
          <w:rFonts w:ascii="Times New Roman" w:eastAsia="Yu Mincho" w:hAnsi="Times New Roman" w:cs="Times New Roman"/>
          <w:sz w:val="24"/>
          <w:szCs w:val="24"/>
          <w:lang w:eastAsia="ja-JP"/>
        </w:rPr>
        <w:t xml:space="preserve">from </w:t>
      </w:r>
      <w:r w:rsidR="00DE4EC5" w:rsidRPr="00DE4EC5">
        <w:rPr>
          <w:rFonts w:ascii="Times New Roman" w:eastAsia="Yu Mincho" w:hAnsi="Times New Roman" w:cs="Times New Roman"/>
          <w:sz w:val="24"/>
          <w:szCs w:val="24"/>
          <w:lang w:eastAsia="ja-JP"/>
        </w:rPr>
        <w:t>the transit authority in Columbus, Ohio</w:t>
      </w:r>
      <w:r w:rsidR="006A5644">
        <w:rPr>
          <w:rFonts w:ascii="Times New Roman" w:eastAsia="Yu Mincho" w:hAnsi="Times New Roman" w:cs="Times New Roman"/>
          <w:sz w:val="24"/>
          <w:szCs w:val="24"/>
          <w:lang w:eastAsia="ja-JP"/>
        </w:rPr>
        <w:t xml:space="preserve">: </w:t>
      </w:r>
      <w:r w:rsidR="009A7A63">
        <w:rPr>
          <w:rFonts w:ascii="Times New Roman" w:eastAsia="Yu Mincho" w:hAnsi="Times New Roman" w:cs="Times New Roman"/>
          <w:sz w:val="24"/>
          <w:szCs w:val="24"/>
          <w:lang w:eastAsia="ja-JP"/>
        </w:rPr>
        <w:t>public</w:t>
      </w:r>
      <w:r w:rsidR="00DE4EC5">
        <w:rPr>
          <w:rFonts w:ascii="Times New Roman" w:eastAsia="Yu Mincho" w:hAnsi="Times New Roman" w:cs="Times New Roman"/>
          <w:sz w:val="24"/>
          <w:szCs w:val="24"/>
          <w:lang w:eastAsia="ja-JP"/>
        </w:rPr>
        <w:t xml:space="preserve"> </w:t>
      </w:r>
      <w:r w:rsidR="006A5644">
        <w:rPr>
          <w:rFonts w:ascii="Times New Roman" w:eastAsia="Yu Mincho" w:hAnsi="Times New Roman" w:cs="Times New Roman"/>
          <w:sz w:val="24"/>
          <w:szCs w:val="24"/>
          <w:lang w:eastAsia="ja-JP"/>
        </w:rPr>
        <w:t xml:space="preserve">General Transit Feed Specification (GTFS) and </w:t>
      </w:r>
      <w:r w:rsidR="009A7A63">
        <w:rPr>
          <w:rFonts w:ascii="Times New Roman" w:eastAsia="Yu Mincho" w:hAnsi="Times New Roman" w:cs="Times New Roman"/>
          <w:sz w:val="24"/>
          <w:szCs w:val="24"/>
          <w:lang w:eastAsia="ja-JP"/>
        </w:rPr>
        <w:t xml:space="preserve">administrative </w:t>
      </w:r>
      <w:r w:rsidR="006A5644">
        <w:rPr>
          <w:rFonts w:ascii="Times New Roman" w:eastAsia="Yu Mincho" w:hAnsi="Times New Roman" w:cs="Times New Roman"/>
          <w:sz w:val="24"/>
          <w:szCs w:val="24"/>
          <w:lang w:eastAsia="ja-JP"/>
        </w:rPr>
        <w:t>Automatic Passenger Counter (APC) data</w:t>
      </w:r>
      <w:r>
        <w:rPr>
          <w:rFonts w:ascii="Times New Roman" w:eastAsia="Yu Mincho" w:hAnsi="Times New Roman" w:cs="Times New Roman"/>
          <w:sz w:val="24"/>
          <w:szCs w:val="24"/>
          <w:lang w:eastAsia="ja-JP"/>
        </w:rPr>
        <w:t>.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w:t>
      </w:r>
      <w:r w:rsidRPr="00B2180D">
        <w:rPr>
          <w:rFonts w:ascii="Times New Roman" w:eastAsia="Yu Mincho" w:hAnsi="Times New Roman" w:cs="Times New Roman"/>
          <w:sz w:val="24"/>
          <w:szCs w:val="24"/>
          <w:lang w:eastAsia="ja-JP"/>
        </w:rPr>
        <w:t xml:space="preserve">. </w:t>
      </w:r>
      <w:r w:rsidR="00DE4EC5">
        <w:rPr>
          <w:rFonts w:ascii="Times New Roman" w:eastAsia="Yu Mincho" w:hAnsi="Times New Roman" w:cs="Times New Roman"/>
          <w:sz w:val="24"/>
          <w:szCs w:val="24"/>
          <w:lang w:eastAsia="ja-JP"/>
        </w:rPr>
        <w:t xml:space="preserve"> </w:t>
      </w:r>
      <w:r w:rsidR="007746D5" w:rsidRPr="00B2180D">
        <w:rPr>
          <w:rFonts w:ascii="Times New Roman" w:eastAsia="Yu Mincho" w:hAnsi="Times New Roman" w:cs="Times New Roman"/>
          <w:sz w:val="24"/>
          <w:szCs w:val="24"/>
          <w:lang w:eastAsia="ja-JP"/>
        </w:rPr>
        <w:t>We also simulate the impacts of d</w:t>
      </w:r>
      <w:r w:rsidR="007746D5">
        <w:rPr>
          <w:rFonts w:ascii="Times New Roman" w:eastAsia="Yu Mincho" w:hAnsi="Times New Roman" w:cs="Times New Roman"/>
          <w:sz w:val="24"/>
          <w:szCs w:val="24"/>
          <w:lang w:eastAsia="ja-JP"/>
        </w:rPr>
        <w:t xml:space="preserve">edicated bus lanes on the overall transfer performance and different types of transfers. </w:t>
      </w:r>
      <w:r w:rsidR="009A7A63">
        <w:rPr>
          <w:rFonts w:ascii="Times New Roman" w:eastAsia="Yu Mincho" w:hAnsi="Times New Roman" w:cs="Times New Roman"/>
          <w:sz w:val="24"/>
          <w:szCs w:val="24"/>
          <w:lang w:eastAsia="ja-JP"/>
        </w:rPr>
        <w:t>R</w:t>
      </w:r>
      <w:r>
        <w:rPr>
          <w:rFonts w:ascii="Times New Roman" w:eastAsia="Yu Mincho" w:hAnsi="Times New Roman" w:cs="Times New Roman"/>
          <w:sz w:val="24"/>
          <w:szCs w:val="24"/>
          <w:lang w:eastAsia="ja-JP"/>
        </w:rPr>
        <w:t>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39B16647" w:rsidR="00491109" w:rsidRPr="009C05A6" w:rsidRDefault="00491109" w:rsidP="00491109">
      <w:pPr>
        <w:pStyle w:val="Formula"/>
        <w:rPr>
          <w:rFonts w:eastAsiaTheme="minorEastAsia"/>
          <w:lang w:eastAsia="zh-CN"/>
        </w:rPr>
      </w:pPr>
      <w:r>
        <w:t>Transfers between routes are an often necessary compon</w:t>
      </w:r>
      <w:r w:rsidR="009A7A63">
        <w:t xml:space="preserve">ent of using </w:t>
      </w:r>
      <w:commentRangeStart w:id="6"/>
      <w:r w:rsidR="009A7A63">
        <w:t>public transit</w:t>
      </w:r>
      <w:r>
        <w:t xml:space="preserve">. </w:t>
      </w:r>
      <w:commentRangeEnd w:id="6"/>
      <w:r w:rsidR="009A7A63">
        <w:rPr>
          <w:rStyle w:val="CommentReference"/>
          <w:rFonts w:asciiTheme="minorHAnsi" w:eastAsiaTheme="minorEastAsia" w:hAnsiTheme="minorHAnsi" w:cstheme="minorBidi"/>
          <w:lang w:eastAsia="zh-CN"/>
        </w:rPr>
        <w:commentReference w:id="6"/>
      </w:r>
      <w:r>
        <w:t xml:space="preserve">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w:t>
      </w:r>
      <w:r w:rsidR="009A7A63">
        <w:t>onent of the system. However, transit</w:t>
      </w:r>
      <w:r>
        <w:t xml:space="preserve"> delays, defined as a positive deviation of a transit vehicle’s actual arrival time from the scheduled time, are inevitable due to traffic, malfunctions, and other circumstances. A transit delay causing a user to miss an i</w:t>
      </w:r>
      <w:r w:rsidR="009A7A63">
        <w:t>ntended transfer between routes, potentially impose significant time penalties and making the system less functional to users</w:t>
      </w:r>
      <w:r>
        <w:t>.</w:t>
      </w:r>
    </w:p>
    <w:p w14:paraId="1F46FE06" w14:textId="7A7DB60E"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Transfers can be a useful component t</w:t>
      </w:r>
      <w:r w:rsidR="009A7A63">
        <w:rPr>
          <w:rFonts w:ascii="Times New Roman" w:eastAsia="Yu Mincho" w:hAnsi="Times New Roman" w:cs="Times New Roman"/>
          <w:sz w:val="24"/>
          <w:szCs w:val="24"/>
          <w:lang w:eastAsia="ja-JP"/>
        </w:rPr>
        <w:t xml:space="preserve">hat improves the usability of public </w:t>
      </w:r>
      <w:ins w:id="7" w:author="Miller,  Dr. Harvey J." w:date="2019-10-09T13:33:00Z">
        <w:r w:rsidR="009A7A63">
          <w:rPr>
            <w:rFonts w:ascii="Times New Roman" w:eastAsia="Yu Mincho" w:hAnsi="Times New Roman" w:cs="Times New Roman"/>
            <w:sz w:val="24"/>
            <w:szCs w:val="24"/>
            <w:lang w:eastAsia="ja-JP"/>
          </w:rPr>
          <w:t>transit</w:t>
        </w:r>
      </w:ins>
      <w:r>
        <w:rPr>
          <w:rFonts w:ascii="Times New Roman" w:eastAsia="Yu Mincho" w:hAnsi="Times New Roman" w:cs="Times New Roman"/>
          <w:sz w:val="24"/>
          <w:szCs w:val="24"/>
          <w:lang w:eastAsia="ja-JP"/>
        </w:rPr>
        <w:t xml:space="preserve">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w:t>
      </w:r>
      <w:ins w:id="8" w:author="Miller,  Dr. Harvey J." w:date="2019-10-09T13:34:00Z">
        <w:r w:rsidR="009A7A63">
          <w:rPr>
            <w:rFonts w:ascii="Times New Roman" w:eastAsia="Yu Mincho" w:hAnsi="Times New Roman" w:cs="Times New Roman"/>
            <w:sz w:val="24"/>
            <w:szCs w:val="24"/>
            <w:lang w:eastAsia="ja-JP"/>
          </w:rPr>
          <w:t xml:space="preserve">transit </w:t>
        </w:r>
      </w:ins>
      <w:del w:id="9" w:author="Miller,  Dr. Harvey J." w:date="2019-10-09T13:34:00Z">
        <w:r w:rsidDel="009A7A63">
          <w:rPr>
            <w:rFonts w:ascii="Times New Roman" w:eastAsia="Yu Mincho" w:hAnsi="Times New Roman" w:cs="Times New Roman"/>
            <w:sz w:val="24"/>
            <w:szCs w:val="24"/>
            <w:lang w:eastAsia="ja-JP"/>
          </w:rPr>
          <w:delText xml:space="preserve">PT </w:delText>
        </w:r>
      </w:del>
      <w:r>
        <w:rPr>
          <w:rFonts w:ascii="Times New Roman" w:eastAsia="Yu Mincho" w:hAnsi="Times New Roman" w:cs="Times New Roman"/>
          <w:sz w:val="24"/>
          <w:szCs w:val="24"/>
          <w:lang w:eastAsia="ja-JP"/>
        </w:rPr>
        <w:t xml:space="preserve">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w:t>
      </w:r>
      <w:del w:id="10" w:author="Miller,  Dr. Harvey J." w:date="2019-10-09T13:34:00Z">
        <w:r w:rsidDel="009A7A63">
          <w:rPr>
            <w:rFonts w:ascii="Times New Roman" w:eastAsia="Yu Mincho" w:hAnsi="Times New Roman" w:cs="Times New Roman"/>
            <w:sz w:val="24"/>
            <w:szCs w:val="24"/>
            <w:lang w:eastAsia="ja-JP"/>
          </w:rPr>
          <w:delText xml:space="preserve">real-time </w:delText>
        </w:r>
      </w:del>
      <w:r>
        <w:rPr>
          <w:rFonts w:ascii="Times New Roman" w:eastAsia="Yu Mincho" w:hAnsi="Times New Roman" w:cs="Times New Roman"/>
          <w:sz w:val="24"/>
          <w:szCs w:val="24"/>
          <w:lang w:eastAsia="ja-JP"/>
        </w:rPr>
        <w:t xml:space="preserve">performance, especially using newly available </w:t>
      </w:r>
      <w:ins w:id="11" w:author="Miller,  Dr. Harvey J." w:date="2019-10-09T13:34:00Z">
        <w:r w:rsidR="009A7A63">
          <w:rPr>
            <w:rFonts w:ascii="Times New Roman" w:eastAsia="Yu Mincho" w:hAnsi="Times New Roman" w:cs="Times New Roman"/>
            <w:sz w:val="24"/>
            <w:szCs w:val="24"/>
            <w:lang w:eastAsia="ja-JP"/>
          </w:rPr>
          <w:t xml:space="preserve">high-resolution </w:t>
        </w:r>
      </w:ins>
      <w:del w:id="12" w:author="Miller,  Dr. Harvey J." w:date="2019-10-09T13:34:00Z">
        <w:r w:rsidDel="009A7A63">
          <w:rPr>
            <w:rFonts w:ascii="Times New Roman" w:eastAsia="Yu Mincho" w:hAnsi="Times New Roman" w:cs="Times New Roman"/>
            <w:sz w:val="24"/>
            <w:szCs w:val="24"/>
            <w:lang w:eastAsia="ja-JP"/>
          </w:rPr>
          <w:delText xml:space="preserve">real-time information </w:delText>
        </w:r>
      </w:del>
      <w:r>
        <w:rPr>
          <w:rFonts w:ascii="Times New Roman" w:eastAsia="Yu Mincho" w:hAnsi="Times New Roman" w:cs="Times New Roman"/>
          <w:sz w:val="24"/>
          <w:szCs w:val="24"/>
          <w:lang w:eastAsia="ja-JP"/>
        </w:rPr>
        <w:t xml:space="preserve">data sources such as real-time vehicle locations. </w:t>
      </w:r>
      <w:ins w:id="13" w:author="Miller,  Dr. Harvey J." w:date="2019-10-09T13:37:00Z">
        <w:r w:rsidR="009A7A63">
          <w:rPr>
            <w:rFonts w:ascii="Times New Roman" w:eastAsia="Yu Mincho" w:hAnsi="Times New Roman" w:cs="Times New Roman"/>
            <w:sz w:val="24"/>
            <w:szCs w:val="24"/>
            <w:lang w:eastAsia="ja-JP"/>
          </w:rPr>
          <w:t xml:space="preserve"> </w:t>
        </w:r>
      </w:ins>
      <w:del w:id="14" w:author="Miller,  Dr. Harvey J." w:date="2019-10-09T13:37:00Z">
        <w:r w:rsidDel="009A7A63">
          <w:rPr>
            <w:rFonts w:ascii="Times New Roman" w:hAnsi="Times New Roman" w:cs="Times New Roman"/>
            <w:sz w:val="24"/>
            <w:szCs w:val="24"/>
          </w:rPr>
          <w:delText xml:space="preserve">It is useful to develop </w:delText>
        </w:r>
      </w:del>
      <w:ins w:id="15" w:author="Miller,  Dr. Harvey J." w:date="2019-10-09T13:37:00Z">
        <w:r w:rsidR="009A7A63">
          <w:rPr>
            <w:rFonts w:ascii="Times New Roman" w:hAnsi="Times New Roman" w:cs="Times New Roman"/>
            <w:sz w:val="24"/>
            <w:szCs w:val="24"/>
          </w:rPr>
          <w:t xml:space="preserve">Measures and analytics to help understand </w:t>
        </w:r>
      </w:ins>
      <w:del w:id="16" w:author="Miller,  Dr. Harvey J." w:date="2019-10-09T13:37:00Z">
        <w:r w:rsidDel="009A7A63">
          <w:rPr>
            <w:rFonts w:ascii="Times New Roman" w:hAnsi="Times New Roman" w:cs="Times New Roman"/>
            <w:sz w:val="24"/>
            <w:szCs w:val="24"/>
          </w:rPr>
          <w:delText xml:space="preserve">an index and a system to measure </w:delText>
        </w:r>
      </w:del>
      <w:r>
        <w:rPr>
          <w:rFonts w:ascii="Times New Roman" w:hAnsi="Times New Roman" w:cs="Times New Roman"/>
          <w:sz w:val="24"/>
          <w:szCs w:val="24"/>
        </w:rPr>
        <w:t xml:space="preserve">the </w:t>
      </w:r>
      <w:ins w:id="17" w:author="Miller,  Dr. Harvey J." w:date="2019-10-09T13:38:00Z">
        <w:r w:rsidR="009A7A63">
          <w:rPr>
            <w:rFonts w:ascii="Times New Roman" w:hAnsi="Times New Roman" w:cs="Times New Roman"/>
            <w:sz w:val="24"/>
            <w:szCs w:val="24"/>
          </w:rPr>
          <w:t xml:space="preserve">impact </w:t>
        </w:r>
      </w:ins>
      <w:r>
        <w:rPr>
          <w:rFonts w:ascii="Times New Roman" w:hAnsi="Times New Roman" w:cs="Times New Roman"/>
          <w:sz w:val="24"/>
          <w:szCs w:val="24"/>
        </w:rPr>
        <w:t xml:space="preserve">real-time </w:t>
      </w:r>
      <w:ins w:id="18" w:author="Miller,  Dr. Harvey J." w:date="2019-10-09T13:38:00Z">
        <w:r w:rsidR="009A7A63">
          <w:rPr>
            <w:rFonts w:ascii="Times New Roman" w:hAnsi="Times New Roman" w:cs="Times New Roman"/>
            <w:sz w:val="24"/>
            <w:szCs w:val="24"/>
          </w:rPr>
          <w:t xml:space="preserve">public transit system performance on </w:t>
        </w:r>
      </w:ins>
      <w:del w:id="19" w:author="Miller,  Dr. Harvey J." w:date="2019-10-09T13:38:00Z">
        <w:r w:rsidDel="009A7A63">
          <w:rPr>
            <w:rFonts w:ascii="Times New Roman" w:hAnsi="Times New Roman" w:cs="Times New Roman"/>
            <w:sz w:val="24"/>
            <w:szCs w:val="24"/>
          </w:rPr>
          <w:delText xml:space="preserve">performance of </w:delText>
        </w:r>
      </w:del>
      <w:r>
        <w:rPr>
          <w:rFonts w:ascii="Times New Roman" w:hAnsi="Times New Roman" w:cs="Times New Roman"/>
          <w:sz w:val="24"/>
          <w:szCs w:val="24"/>
        </w:rPr>
        <w:t xml:space="preserve">transfers </w:t>
      </w:r>
      <w:ins w:id="20" w:author="Miller,  Dr. Harvey J." w:date="2019-10-09T13:38:00Z">
        <w:r w:rsidR="009A7A63">
          <w:rPr>
            <w:rFonts w:ascii="Times New Roman" w:hAnsi="Times New Roman" w:cs="Times New Roman"/>
            <w:sz w:val="24"/>
            <w:szCs w:val="24"/>
          </w:rPr>
          <w:t xml:space="preserve">can be useful for </w:t>
        </w:r>
      </w:ins>
      <w:ins w:id="21" w:author="Miller,  Dr. Harvey J." w:date="2019-10-09T13:39:00Z">
        <w:r w:rsidR="009A7A63">
          <w:rPr>
            <w:rFonts w:ascii="Times New Roman" w:hAnsi="Times New Roman" w:cs="Times New Roman"/>
            <w:sz w:val="24"/>
            <w:szCs w:val="24"/>
          </w:rPr>
          <w:t xml:space="preserve">operational, </w:t>
        </w:r>
      </w:ins>
      <w:del w:id="22" w:author="Miller,  Dr. Harvey J." w:date="2019-10-09T13:38:00Z">
        <w:r w:rsidDel="009A7A63">
          <w:rPr>
            <w:rFonts w:ascii="Times New Roman" w:hAnsi="Times New Roman" w:cs="Times New Roman"/>
            <w:sz w:val="24"/>
            <w:szCs w:val="24"/>
          </w:rPr>
          <w:delText xml:space="preserve">in the PT system for </w:delText>
        </w:r>
      </w:del>
      <w:r>
        <w:rPr>
          <w:rFonts w:ascii="Times New Roman" w:hAnsi="Times New Roman" w:cs="Times New Roman"/>
          <w:sz w:val="24"/>
          <w:szCs w:val="24"/>
        </w:rPr>
        <w:t>planning and administrat</w:t>
      </w:r>
      <w:ins w:id="23" w:author="Miller,  Dr. Harvey J." w:date="2019-10-09T13:39:00Z">
        <w:r w:rsidR="009A7A63">
          <w:rPr>
            <w:rFonts w:ascii="Times New Roman" w:hAnsi="Times New Roman" w:cs="Times New Roman"/>
            <w:sz w:val="24"/>
            <w:szCs w:val="24"/>
          </w:rPr>
          <w:t>ion</w:t>
        </w:r>
      </w:ins>
      <w:del w:id="24" w:author="Miller,  Dr. Harvey J." w:date="2019-10-09T13:39:00Z">
        <w:r w:rsidDel="009A7A63">
          <w:rPr>
            <w:rFonts w:ascii="Times New Roman" w:hAnsi="Times New Roman" w:cs="Times New Roman"/>
            <w:sz w:val="24"/>
            <w:szCs w:val="24"/>
          </w:rPr>
          <w:delText>ing</w:delText>
        </w:r>
      </w:del>
      <w:r>
        <w:rPr>
          <w:rFonts w:ascii="Times New Roman" w:hAnsi="Times New Roman" w:cs="Times New Roman"/>
          <w:sz w:val="24"/>
          <w:szCs w:val="24"/>
        </w:rPr>
        <w:t xml:space="preserve"> purposes.</w:t>
      </w:r>
    </w:p>
    <w:p w14:paraId="018BE32E" w14:textId="7680EDDE" w:rsidR="00491109" w:rsidRDefault="00491109" w:rsidP="00491109">
      <w:pPr>
        <w:spacing w:line="240" w:lineRule="auto"/>
        <w:ind w:firstLine="720"/>
        <w:jc w:val="both"/>
        <w:rPr>
          <w:ins w:id="25" w:author="Miller,  Dr. Harvey J." w:date="2019-10-09T13:41:00Z"/>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this paper, we develop </w:t>
      </w:r>
      <w:ins w:id="26" w:author="Miller,  Dr. Harvey J." w:date="2019-10-09T13:37:00Z">
        <w:r w:rsidR="009A7A63">
          <w:rPr>
            <w:rFonts w:ascii="Times New Roman" w:eastAsia="Yu Mincho" w:hAnsi="Times New Roman" w:cs="Times New Roman"/>
            <w:sz w:val="24"/>
            <w:szCs w:val="24"/>
            <w:lang w:eastAsia="ja-JP"/>
          </w:rPr>
          <w:t xml:space="preserve">measures and analytics </w:t>
        </w:r>
      </w:ins>
      <w:del w:id="27" w:author="Miller,  Dr. Harvey J." w:date="2019-10-09T13:37:00Z">
        <w:r w:rsidDel="009A7A63">
          <w:rPr>
            <w:rFonts w:ascii="Times New Roman" w:eastAsia="Yu Mincho" w:hAnsi="Times New Roman" w:cs="Times New Roman"/>
            <w:sz w:val="24"/>
            <w:szCs w:val="24"/>
            <w:lang w:eastAsia="ja-JP"/>
          </w:rPr>
          <w:delText xml:space="preserve">an analytical system </w:delText>
        </w:r>
      </w:del>
      <w:r>
        <w:rPr>
          <w:rFonts w:ascii="Times New Roman" w:eastAsia="Yu Mincho" w:hAnsi="Times New Roman" w:cs="Times New Roman"/>
          <w:sz w:val="24"/>
          <w:szCs w:val="24"/>
          <w:lang w:eastAsia="ja-JP"/>
        </w:rPr>
        <w:t xml:space="preserve">for the evaluation of the transfer performance in </w:t>
      </w:r>
      <w:del w:id="28" w:author="Miller,  Dr. Harvey J." w:date="2019-10-09T13:37:00Z">
        <w:r w:rsidDel="009A7A63">
          <w:rPr>
            <w:rFonts w:ascii="Times New Roman" w:eastAsia="Yu Mincho" w:hAnsi="Times New Roman" w:cs="Times New Roman"/>
            <w:sz w:val="24"/>
            <w:szCs w:val="24"/>
            <w:lang w:eastAsia="ja-JP"/>
          </w:rPr>
          <w:delText xml:space="preserve">an </w:delText>
        </w:r>
      </w:del>
      <w:ins w:id="29" w:author="Miller,  Dr. Harvey J." w:date="2019-10-09T13:39:00Z">
        <w:r w:rsidR="009A7A63">
          <w:rPr>
            <w:rFonts w:ascii="Times New Roman" w:eastAsia="Yu Mincho" w:hAnsi="Times New Roman" w:cs="Times New Roman"/>
            <w:sz w:val="24"/>
            <w:szCs w:val="24"/>
            <w:lang w:eastAsia="ja-JP"/>
          </w:rPr>
          <w:t xml:space="preserve">public transit systems using </w:t>
        </w:r>
      </w:ins>
      <w:del w:id="30" w:author="Miller,  Dr. Harvey J." w:date="2019-10-09T13:39:00Z">
        <w:r w:rsidDel="009A7A63">
          <w:rPr>
            <w:rFonts w:ascii="Times New Roman" w:eastAsia="Yu Mincho" w:hAnsi="Times New Roman" w:cs="Times New Roman"/>
            <w:sz w:val="24"/>
            <w:szCs w:val="24"/>
            <w:lang w:eastAsia="ja-JP"/>
          </w:rPr>
          <w:delText xml:space="preserve">existing PT </w:delText>
        </w:r>
      </w:del>
      <w:ins w:id="31" w:author="Miller,  Dr. Harvey J." w:date="2019-10-09T13:39:00Z">
        <w:r w:rsidR="009A7A63">
          <w:rPr>
            <w:rFonts w:ascii="Times New Roman" w:eastAsia="Yu Mincho" w:hAnsi="Times New Roman" w:cs="Times New Roman"/>
            <w:sz w:val="24"/>
            <w:szCs w:val="24"/>
            <w:lang w:eastAsia="ja-JP"/>
          </w:rPr>
          <w:t>high-resolution schedule and real-time vehicle location data</w:t>
        </w:r>
      </w:ins>
      <w:del w:id="32" w:author="Miller,  Dr. Harvey J." w:date="2019-10-09T13:39:00Z">
        <w:r w:rsidDel="009A7A63">
          <w:rPr>
            <w:rFonts w:ascii="Times New Roman" w:eastAsia="Yu Mincho" w:hAnsi="Times New Roman" w:cs="Times New Roman"/>
            <w:sz w:val="24"/>
            <w:szCs w:val="24"/>
            <w:lang w:eastAsia="ja-JP"/>
          </w:rPr>
          <w:delText>system</w:delText>
        </w:r>
      </w:del>
      <w:r>
        <w:rPr>
          <w:rFonts w:ascii="Times New Roman" w:eastAsia="Yu Mincho" w:hAnsi="Times New Roman" w:cs="Times New Roman"/>
          <w:sz w:val="24"/>
          <w:szCs w:val="24"/>
          <w:lang w:eastAsia="ja-JP"/>
        </w:rPr>
        <w:t>.</w:t>
      </w:r>
      <w:r w:rsidR="00792827">
        <w:rPr>
          <w:rFonts w:ascii="Times New Roman" w:eastAsia="Yu Mincho" w:hAnsi="Times New Roman" w:cs="Times New Roman"/>
          <w:sz w:val="24"/>
          <w:szCs w:val="24"/>
          <w:lang w:eastAsia="ja-JP"/>
        </w:rPr>
        <w:t xml:space="preserve"> </w:t>
      </w:r>
      <w:ins w:id="33" w:author="Miller,  Dr. Harvey J." w:date="2019-10-09T13:40:00Z">
        <w:r w:rsidR="009A7A63">
          <w:rPr>
            <w:rFonts w:ascii="Times New Roman" w:eastAsia="Yu Mincho" w:hAnsi="Times New Roman" w:cs="Times New Roman"/>
            <w:sz w:val="24"/>
            <w:szCs w:val="24"/>
            <w:lang w:eastAsia="ja-JP"/>
          </w:rPr>
          <w:t xml:space="preserve"> </w:t>
        </w:r>
      </w:ins>
      <w:del w:id="34" w:author="Miller,  Dr. Harvey J." w:date="2019-10-09T13:40:00Z">
        <w:r w:rsidR="00792827" w:rsidDel="009A7A63">
          <w:rPr>
            <w:rFonts w:ascii="Times New Roman" w:eastAsia="Yu Mincho" w:hAnsi="Times New Roman" w:cs="Times New Roman"/>
            <w:sz w:val="24"/>
            <w:szCs w:val="24"/>
            <w:lang w:eastAsia="ja-JP"/>
          </w:rPr>
          <w:delText>In response to the lack of transfer’s on-time performance</w:delText>
        </w:r>
        <w:r w:rsidR="006557CF" w:rsidDel="009A7A63">
          <w:rPr>
            <w:rFonts w:ascii="Times New Roman" w:eastAsia="Yu Mincho" w:hAnsi="Times New Roman" w:cs="Times New Roman"/>
            <w:sz w:val="24"/>
            <w:szCs w:val="24"/>
            <w:lang w:eastAsia="ja-JP"/>
          </w:rPr>
          <w:delText xml:space="preserve"> measurement</w:delText>
        </w:r>
        <w:r w:rsidR="002637A9" w:rsidDel="009A7A63">
          <w:rPr>
            <w:rFonts w:ascii="Times New Roman" w:eastAsia="Yu Mincho" w:hAnsi="Times New Roman" w:cs="Times New Roman"/>
            <w:sz w:val="24"/>
            <w:szCs w:val="24"/>
            <w:lang w:eastAsia="ja-JP"/>
          </w:rPr>
          <w:delText>, w</w:delText>
        </w:r>
        <w:r w:rsidDel="009A7A63">
          <w:rPr>
            <w:rFonts w:ascii="Times New Roman" w:eastAsia="Yu Mincho" w:hAnsi="Times New Roman" w:cs="Times New Roman"/>
            <w:sz w:val="24"/>
            <w:szCs w:val="24"/>
            <w:lang w:eastAsia="ja-JP"/>
          </w:rPr>
          <w:delText>e develop two measures</w:delText>
        </w:r>
        <w:r w:rsidR="00792827" w:rsidRPr="00792827" w:rsidDel="009A7A63">
          <w:rPr>
            <w:rFonts w:ascii="Times New Roman" w:eastAsia="Yu Mincho" w:hAnsi="Times New Roman" w:cs="Times New Roman"/>
            <w:sz w:val="24"/>
            <w:szCs w:val="24"/>
            <w:lang w:eastAsia="ja-JP"/>
          </w:rPr>
          <w:delText xml:space="preserve"> </w:delText>
        </w:r>
        <w:r w:rsidR="00792827" w:rsidDel="009A7A63">
          <w:rPr>
            <w:rFonts w:ascii="Times New Roman" w:eastAsia="Yu Mincho" w:hAnsi="Times New Roman" w:cs="Times New Roman"/>
            <w:sz w:val="24"/>
            <w:szCs w:val="24"/>
            <w:lang w:eastAsia="ja-JP"/>
          </w:rPr>
          <w:delText>in the context of real-time data and methodology</w:delText>
        </w:r>
        <w:r w:rsidDel="009A7A63">
          <w:rPr>
            <w:rFonts w:ascii="Times New Roman" w:eastAsia="Yu Mincho" w:hAnsi="Times New Roman" w:cs="Times New Roman"/>
            <w:sz w:val="24"/>
            <w:szCs w:val="24"/>
            <w:lang w:eastAsia="ja-JP"/>
          </w:rPr>
          <w:delText xml:space="preserve">: </w:delText>
        </w:r>
      </w:del>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ins w:id="35" w:author="Miller,  Dr. Harvey J." w:date="2019-10-09T13:40:00Z">
        <w:r w:rsidR="009A7A63">
          <w:rPr>
            <w:rFonts w:ascii="Times New Roman" w:eastAsia="Yu Mincho" w:hAnsi="Times New Roman" w:cs="Times New Roman"/>
            <w:sz w:val="24"/>
            <w:szCs w:val="24"/>
            <w:lang w:eastAsia="ja-JP"/>
          </w:rPr>
          <w:t>empirical probability</w:t>
        </w:r>
      </w:ins>
      <w:del w:id="36" w:author="Miller,  Dr. Harvey J." w:date="2019-10-09T13:40:00Z">
        <w:r w:rsidDel="009A7A63">
          <w:rPr>
            <w:rFonts w:ascii="Times New Roman" w:eastAsia="Yu Mincho" w:hAnsi="Times New Roman" w:cs="Times New Roman"/>
            <w:sz w:val="24"/>
            <w:szCs w:val="24"/>
            <w:lang w:eastAsia="ja-JP"/>
          </w:rPr>
          <w:delText>proportion</w:delText>
        </w:r>
      </w:del>
      <w:r>
        <w:rPr>
          <w:rFonts w:ascii="Times New Roman" w:eastAsia="Yu Mincho" w:hAnsi="Times New Roman" w:cs="Times New Roman"/>
          <w:sz w:val="24"/>
          <w:szCs w:val="24"/>
          <w:lang w:eastAsia="ja-JP"/>
        </w:rPr>
        <w:t xml:space="preserve"> of miss</w:t>
      </w:r>
      <w:ins w:id="37" w:author="Miller,  Dr. Harvey J." w:date="2019-10-09T13:40:00Z">
        <w:r w:rsidR="009A7A63">
          <w:rPr>
            <w:rFonts w:ascii="Times New Roman" w:eastAsia="Yu Mincho" w:hAnsi="Times New Roman" w:cs="Times New Roman"/>
            <w:sz w:val="24"/>
            <w:szCs w:val="24"/>
            <w:lang w:eastAsia="ja-JP"/>
          </w:rPr>
          <w:t>ing</w:t>
        </w:r>
      </w:ins>
      <w:del w:id="38" w:author="Miller,  Dr. Harvey J." w:date="2019-10-09T13:40:00Z">
        <w:r w:rsidDel="009A7A63">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transfers</w:t>
      </w:r>
      <w:ins w:id="39" w:author="Miller,  Dr. Harvey J." w:date="2019-10-09T13:40:00Z">
        <w:r w:rsidR="009A7A63">
          <w:rPr>
            <w:rFonts w:ascii="Times New Roman" w:eastAsia="Yu Mincho" w:hAnsi="Times New Roman" w:cs="Times New Roman"/>
            <w:sz w:val="24"/>
            <w:szCs w:val="24"/>
            <w:lang w:eastAsia="ja-JP"/>
          </w:rPr>
          <w:t xml:space="preserve"> based on historical data</w:t>
        </w:r>
      </w:ins>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w:t>
      </w:r>
      <w:ins w:id="40" w:author="Miller,  Dr. Harvey J." w:date="2019-10-09T13:40:00Z">
        <w:r w:rsidR="009A7A63">
          <w:rPr>
            <w:rFonts w:ascii="Times New Roman" w:eastAsia="Yu Mincho" w:hAnsi="Times New Roman" w:cs="Times New Roman"/>
            <w:sz w:val="24"/>
            <w:szCs w:val="24"/>
            <w:lang w:eastAsia="ja-JP"/>
          </w:rPr>
          <w:t xml:space="preserve">the </w:t>
        </w:r>
      </w:ins>
      <w:r>
        <w:rPr>
          <w:rFonts w:ascii="Times New Roman" w:eastAsia="Yu Mincho" w:hAnsi="Times New Roman" w:cs="Times New Roman"/>
          <w:sz w:val="24"/>
          <w:szCs w:val="24"/>
          <w:lang w:eastAsia="ja-JP"/>
        </w:rPr>
        <w:t xml:space="preserve">Central Ohio Transit Authority </w:t>
      </w:r>
      <w:ins w:id="41" w:author="Miller,  Dr. Harvey J." w:date="2019-10-09T13:40:00Z">
        <w:r w:rsidR="009A7A63">
          <w:rPr>
            <w:rFonts w:ascii="Times New Roman" w:eastAsia="Yu Mincho" w:hAnsi="Times New Roman" w:cs="Times New Roman"/>
            <w:sz w:val="24"/>
            <w:szCs w:val="24"/>
            <w:lang w:eastAsia="ja-JP"/>
          </w:rPr>
          <w:t xml:space="preserve">(COTA) </w:t>
        </w:r>
      </w:ins>
      <w:r>
        <w:rPr>
          <w:rFonts w:ascii="Times New Roman" w:eastAsia="Yu Mincho" w:hAnsi="Times New Roman" w:cs="Times New Roman"/>
          <w:sz w:val="24"/>
          <w:szCs w:val="24"/>
          <w:lang w:eastAsia="ja-JP"/>
        </w:rPr>
        <w:t>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4B3252C3" w14:textId="052B3980" w:rsidR="00831306" w:rsidRPr="00792827" w:rsidRDefault="00140FEB" w:rsidP="00491109">
      <w:pPr>
        <w:spacing w:line="240" w:lineRule="auto"/>
        <w:ind w:firstLine="720"/>
        <w:jc w:val="both"/>
        <w:rPr>
          <w:rFonts w:ascii="Times New Roman" w:hAnsi="Times New Roman" w:cs="Times New Roman"/>
          <w:sz w:val="24"/>
          <w:szCs w:val="24"/>
        </w:rPr>
      </w:pPr>
      <w:ins w:id="42" w:author="Liu, Luyu" w:date="2019-10-09T18:56:00Z">
        <w:r>
          <w:rPr>
            <w:rFonts w:ascii="Times New Roman" w:eastAsia="Yu Mincho" w:hAnsi="Times New Roman" w:cs="Times New Roman"/>
            <w:sz w:val="24"/>
            <w:szCs w:val="24"/>
            <w:lang w:eastAsia="ja-JP"/>
          </w:rPr>
          <w:t>In the</w:t>
        </w:r>
      </w:ins>
      <w:commentRangeStart w:id="43"/>
      <w:ins w:id="44" w:author="Miller,  Dr. Harvey J." w:date="2019-10-09T13:41:00Z">
        <w:del w:id="45" w:author="Liu, Luyu" w:date="2019-10-09T18:56:00Z">
          <w:r w:rsidR="00831306" w:rsidDel="00140FEB">
            <w:rPr>
              <w:rFonts w:ascii="Times New Roman" w:eastAsia="Yu Mincho" w:hAnsi="Times New Roman" w:cs="Times New Roman"/>
              <w:sz w:val="24"/>
              <w:szCs w:val="24"/>
              <w:lang w:eastAsia="ja-JP"/>
            </w:rPr>
            <w:delText>The</w:delText>
          </w:r>
        </w:del>
        <w:r w:rsidR="00831306">
          <w:rPr>
            <w:rFonts w:ascii="Times New Roman" w:eastAsia="Yu Mincho" w:hAnsi="Times New Roman" w:cs="Times New Roman"/>
            <w:sz w:val="24"/>
            <w:szCs w:val="24"/>
            <w:lang w:eastAsia="ja-JP"/>
          </w:rPr>
          <w:t xml:space="preserve"> next section of this pape</w:t>
        </w:r>
      </w:ins>
      <w:ins w:id="46" w:author="Liu, Luyu" w:date="2019-10-09T18:54:00Z">
        <w:r>
          <w:rPr>
            <w:rFonts w:ascii="Times New Roman" w:eastAsia="Yu Mincho" w:hAnsi="Times New Roman" w:cs="Times New Roman"/>
            <w:sz w:val="24"/>
            <w:szCs w:val="24"/>
            <w:lang w:eastAsia="ja-JP"/>
          </w:rPr>
          <w:t>r</w:t>
        </w:r>
      </w:ins>
      <w:ins w:id="47" w:author="Liu, Luyu" w:date="2019-10-09T18:56:00Z">
        <w:r>
          <w:rPr>
            <w:rFonts w:ascii="Times New Roman" w:eastAsia="Yu Mincho" w:hAnsi="Times New Roman" w:cs="Times New Roman"/>
            <w:sz w:val="24"/>
            <w:szCs w:val="24"/>
            <w:lang w:eastAsia="ja-JP"/>
          </w:rPr>
          <w:t xml:space="preserve">, we first review the previous work </w:t>
        </w:r>
      </w:ins>
      <w:ins w:id="48" w:author="Liu, Luyu" w:date="2019-10-10T11:20:00Z">
        <w:r w:rsidR="004A1560">
          <w:rPr>
            <w:rFonts w:ascii="Times New Roman" w:eastAsia="Yu Mincho" w:hAnsi="Times New Roman" w:cs="Times New Roman"/>
            <w:sz w:val="24"/>
            <w:szCs w:val="24"/>
            <w:lang w:eastAsia="ja-JP"/>
          </w:rPr>
          <w:t>about</w:t>
        </w:r>
      </w:ins>
      <w:ins w:id="49" w:author="Liu, Luyu" w:date="2019-10-09T18:56:00Z">
        <w:r>
          <w:rPr>
            <w:rFonts w:ascii="Times New Roman" w:eastAsia="Yu Mincho" w:hAnsi="Times New Roman" w:cs="Times New Roman"/>
            <w:sz w:val="24"/>
            <w:szCs w:val="24"/>
            <w:lang w:eastAsia="ja-JP"/>
          </w:rPr>
          <w:t xml:space="preserve"> the transfers in transit systems. </w:t>
        </w:r>
      </w:ins>
      <w:ins w:id="50" w:author="Liu, Luyu" w:date="2019-10-09T18:57:00Z">
        <w:r>
          <w:rPr>
            <w:rFonts w:ascii="Times New Roman" w:eastAsia="Yu Mincho" w:hAnsi="Times New Roman" w:cs="Times New Roman"/>
            <w:sz w:val="24"/>
            <w:szCs w:val="24"/>
            <w:lang w:eastAsia="ja-JP"/>
          </w:rPr>
          <w:t xml:space="preserve">Then, we introduce our </w:t>
        </w:r>
      </w:ins>
      <w:ins w:id="51" w:author="Liu, Luyu" w:date="2019-10-09T19:10:00Z">
        <w:r w:rsidR="009B2120">
          <w:rPr>
            <w:rFonts w:ascii="Times New Roman" w:eastAsia="Yu Mincho" w:hAnsi="Times New Roman" w:cs="Times New Roman"/>
            <w:sz w:val="24"/>
            <w:szCs w:val="24"/>
            <w:lang w:eastAsia="ja-JP"/>
          </w:rPr>
          <w:t>data source</w:t>
        </w:r>
      </w:ins>
      <w:ins w:id="52" w:author="Liu, Luyu" w:date="2019-10-09T19:11:00Z">
        <w:r w:rsidR="0044446F">
          <w:rPr>
            <w:rFonts w:ascii="Times New Roman" w:eastAsia="Yu Mincho" w:hAnsi="Times New Roman" w:cs="Times New Roman"/>
            <w:sz w:val="24"/>
            <w:szCs w:val="24"/>
            <w:lang w:eastAsia="ja-JP"/>
          </w:rPr>
          <w:t>s</w:t>
        </w:r>
      </w:ins>
      <w:ins w:id="53" w:author="Liu, Luyu" w:date="2019-10-09T19:10:00Z">
        <w:r w:rsidR="009B2120">
          <w:rPr>
            <w:rFonts w:ascii="Times New Roman" w:eastAsia="Yu Mincho" w:hAnsi="Times New Roman" w:cs="Times New Roman"/>
            <w:sz w:val="24"/>
            <w:szCs w:val="24"/>
            <w:lang w:eastAsia="ja-JP"/>
          </w:rPr>
          <w:t xml:space="preserve"> and </w:t>
        </w:r>
      </w:ins>
      <w:ins w:id="54" w:author="Liu, Luyu" w:date="2019-10-09T18:57:00Z">
        <w:r>
          <w:rPr>
            <w:rFonts w:ascii="Times New Roman" w:eastAsia="Yu Mincho" w:hAnsi="Times New Roman" w:cs="Times New Roman"/>
            <w:sz w:val="24"/>
            <w:szCs w:val="24"/>
            <w:lang w:eastAsia="ja-JP"/>
          </w:rPr>
          <w:t>methods, including the development and implement</w:t>
        </w:r>
      </w:ins>
      <w:ins w:id="55" w:author="Liu, Luyu" w:date="2019-10-09T19:02:00Z">
        <w:r>
          <w:rPr>
            <w:rFonts w:ascii="Times New Roman" w:eastAsia="Yu Mincho" w:hAnsi="Times New Roman" w:cs="Times New Roman"/>
            <w:sz w:val="24"/>
            <w:szCs w:val="24"/>
            <w:lang w:eastAsia="ja-JP"/>
          </w:rPr>
          <w:t>ation of the</w:t>
        </w:r>
      </w:ins>
      <w:ins w:id="56" w:author="Liu, Luyu" w:date="2019-10-09T19:07:00Z">
        <w:r w:rsidR="009B2120">
          <w:rPr>
            <w:rFonts w:ascii="Times New Roman" w:eastAsia="Yu Mincho" w:hAnsi="Times New Roman" w:cs="Times New Roman"/>
            <w:sz w:val="24"/>
            <w:szCs w:val="24"/>
            <w:lang w:eastAsia="ja-JP"/>
          </w:rPr>
          <w:t xml:space="preserve"> new transfer</w:t>
        </w:r>
      </w:ins>
      <w:ins w:id="57" w:author="Liu, Luyu" w:date="2019-10-09T19:02:00Z">
        <w:r>
          <w:rPr>
            <w:rFonts w:ascii="Times New Roman" w:eastAsia="Yu Mincho" w:hAnsi="Times New Roman" w:cs="Times New Roman"/>
            <w:sz w:val="24"/>
            <w:szCs w:val="24"/>
            <w:lang w:eastAsia="ja-JP"/>
          </w:rPr>
          <w:t xml:space="preserve"> measures. </w:t>
        </w:r>
        <w:r w:rsidR="009B2120">
          <w:rPr>
            <w:rFonts w:ascii="Times New Roman" w:eastAsia="Yu Mincho" w:hAnsi="Times New Roman" w:cs="Times New Roman"/>
            <w:sz w:val="24"/>
            <w:szCs w:val="24"/>
            <w:lang w:eastAsia="ja-JP"/>
          </w:rPr>
          <w:t xml:space="preserve">Last, we </w:t>
        </w:r>
      </w:ins>
      <w:ins w:id="58" w:author="Liu, Luyu" w:date="2019-10-09T19:12:00Z">
        <w:r w:rsidR="0044446F">
          <w:rPr>
            <w:rFonts w:ascii="Times New Roman" w:eastAsia="Yu Mincho" w:hAnsi="Times New Roman" w:cs="Times New Roman"/>
            <w:sz w:val="24"/>
            <w:szCs w:val="24"/>
            <w:lang w:eastAsia="ja-JP"/>
          </w:rPr>
          <w:t>show the results of the spatial and temporal analyses and the dedicated bus lane simulation.</w:t>
        </w:r>
      </w:ins>
      <w:ins w:id="59" w:author="Miller,  Dr. Harvey J." w:date="2019-10-09T13:41:00Z">
        <w:del w:id="60" w:author="Liu, Luyu" w:date="2019-10-09T18:54:00Z">
          <w:r w:rsidR="00831306" w:rsidDel="00140FEB">
            <w:rPr>
              <w:rFonts w:ascii="Times New Roman" w:eastAsia="Yu Mincho" w:hAnsi="Times New Roman" w:cs="Times New Roman"/>
              <w:sz w:val="24"/>
              <w:szCs w:val="24"/>
              <w:lang w:eastAsia="ja-JP"/>
            </w:rPr>
            <w:delText>r…</w:delText>
          </w:r>
          <w:commentRangeEnd w:id="43"/>
          <w:r w:rsidR="00831306" w:rsidDel="00140FEB">
            <w:rPr>
              <w:rStyle w:val="CommentReference"/>
            </w:rPr>
            <w:commentReference w:id="43"/>
          </w:r>
        </w:del>
      </w:ins>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61"/>
      <w:r>
        <w:rPr>
          <w:rFonts w:ascii="Times New Roman" w:eastAsia="Yu Mincho" w:hAnsi="Times New Roman" w:cs="Times New Roman"/>
          <w:b/>
          <w:sz w:val="24"/>
          <w:szCs w:val="24"/>
          <w:lang w:eastAsia="ja-JP"/>
        </w:rPr>
        <w:t>Literature review</w:t>
      </w:r>
      <w:commentRangeEnd w:id="61"/>
      <w:r w:rsidR="00FC445C">
        <w:rPr>
          <w:rStyle w:val="CommentReference"/>
        </w:rPr>
        <w:commentReference w:id="61"/>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69A0DB3B" w:rsidR="00491109" w:rsidRPr="00171F17" w:rsidRDefault="00D04580"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ins w:id="62" w:author="Miller,  Dr. Harvey J." w:date="2019-10-09T14:22:00Z">
        <w:r>
          <w:rPr>
            <w:rFonts w:ascii="Times New Roman" w:eastAsia="Yu Mincho" w:hAnsi="Times New Roman" w:cs="Times New Roman"/>
            <w:sz w:val="24"/>
            <w:szCs w:val="24"/>
            <w:u w:val="single"/>
            <w:lang w:eastAsia="ja-JP"/>
          </w:rPr>
          <w:t xml:space="preserve"> </w:t>
        </w:r>
        <w:commentRangeStart w:id="63"/>
        <w:r>
          <w:rPr>
            <w:rFonts w:ascii="Times New Roman" w:eastAsia="Yu Mincho" w:hAnsi="Times New Roman" w:cs="Times New Roman"/>
            <w:sz w:val="24"/>
            <w:szCs w:val="24"/>
            <w:u w:val="single"/>
            <w:lang w:eastAsia="ja-JP"/>
          </w:rPr>
          <w:t>Deliberate</w:t>
        </w:r>
      </w:ins>
      <w:del w:id="64" w:author="Miller,  Dr. Harvey J." w:date="2019-10-09T14:22:00Z">
        <w:r w:rsidR="00491109" w:rsidRPr="00171F17" w:rsidDel="00D04580">
          <w:rPr>
            <w:rFonts w:ascii="Times New Roman" w:eastAsia="Yu Mincho" w:hAnsi="Times New Roman" w:cs="Times New Roman"/>
            <w:sz w:val="24"/>
            <w:szCs w:val="24"/>
            <w:u w:val="single"/>
            <w:lang w:eastAsia="ja-JP"/>
          </w:rPr>
          <w:delText>Traditional</w:delText>
        </w:r>
      </w:del>
      <w:r w:rsidR="009C05A6" w:rsidRPr="00171F17">
        <w:rPr>
          <w:rFonts w:ascii="Times New Roman" w:eastAsia="Yu Mincho" w:hAnsi="Times New Roman" w:cs="Times New Roman"/>
          <w:sz w:val="24"/>
          <w:szCs w:val="24"/>
          <w:u w:val="single"/>
          <w:lang w:eastAsia="ja-JP"/>
        </w:rPr>
        <w:t xml:space="preserve"> </w:t>
      </w:r>
      <w:del w:id="65" w:author="Miller,  Dr. Harvey J." w:date="2019-10-09T13:41:00Z">
        <w:r w:rsidR="009C05A6" w:rsidRPr="00171F17" w:rsidDel="00831306">
          <w:rPr>
            <w:rFonts w:ascii="Times New Roman" w:eastAsia="Yu Mincho" w:hAnsi="Times New Roman" w:cs="Times New Roman"/>
            <w:sz w:val="24"/>
            <w:szCs w:val="24"/>
            <w:u w:val="single"/>
            <w:lang w:eastAsia="ja-JP"/>
          </w:rPr>
          <w:delText xml:space="preserve">data </w:delText>
        </w:r>
      </w:del>
      <w:r w:rsidR="009C05A6" w:rsidRPr="00171F17">
        <w:rPr>
          <w:rFonts w:ascii="Times New Roman" w:eastAsia="Yu Mincho" w:hAnsi="Times New Roman" w:cs="Times New Roman"/>
          <w:sz w:val="24"/>
          <w:szCs w:val="24"/>
          <w:u w:val="single"/>
          <w:lang w:eastAsia="ja-JP"/>
        </w:rPr>
        <w:t xml:space="preserve">versus </w:t>
      </w:r>
      <w:ins w:id="66" w:author="Miller,  Dr. Harvey J." w:date="2019-10-09T14:22:00Z">
        <w:r>
          <w:rPr>
            <w:rFonts w:ascii="Times New Roman" w:eastAsia="Yu Mincho" w:hAnsi="Times New Roman" w:cs="Times New Roman"/>
            <w:sz w:val="24"/>
            <w:szCs w:val="24"/>
            <w:u w:val="single"/>
            <w:lang w:eastAsia="ja-JP"/>
          </w:rPr>
          <w:t>byproduct</w:t>
        </w:r>
      </w:ins>
      <w:del w:id="67" w:author="Miller,  Dr. Harvey J." w:date="2019-10-09T14:22:00Z">
        <w:r w:rsidR="008A59A6" w:rsidRPr="00171F17" w:rsidDel="00D04580">
          <w:rPr>
            <w:rFonts w:ascii="Times New Roman" w:eastAsia="Yu Mincho" w:hAnsi="Times New Roman" w:cs="Times New Roman"/>
            <w:sz w:val="24"/>
            <w:szCs w:val="24"/>
            <w:u w:val="single"/>
            <w:lang w:eastAsia="ja-JP"/>
          </w:rPr>
          <w:delText>automatic</w:delText>
        </w:r>
      </w:del>
      <w:r w:rsidR="008A59A6" w:rsidRPr="00171F17">
        <w:rPr>
          <w:rFonts w:ascii="Times New Roman" w:eastAsia="Yu Mincho" w:hAnsi="Times New Roman" w:cs="Times New Roman"/>
          <w:sz w:val="24"/>
          <w:szCs w:val="24"/>
          <w:u w:val="single"/>
          <w:lang w:eastAsia="ja-JP"/>
        </w:rPr>
        <w:t xml:space="preserve"> </w:t>
      </w:r>
      <w:del w:id="68" w:author="Miller,  Dr. Harvey J." w:date="2019-10-09T13:42:00Z">
        <w:r w:rsidR="009C05A6" w:rsidRPr="00171F17" w:rsidDel="00831306">
          <w:rPr>
            <w:rFonts w:ascii="Times New Roman" w:eastAsia="Yu Mincho" w:hAnsi="Times New Roman" w:cs="Times New Roman"/>
            <w:sz w:val="24"/>
            <w:szCs w:val="24"/>
            <w:u w:val="single"/>
            <w:lang w:eastAsia="ja-JP"/>
          </w:rPr>
          <w:delText>big</w:delText>
        </w:r>
        <w:r w:rsidR="00491109" w:rsidRPr="00171F17" w:rsidDel="00831306">
          <w:rPr>
            <w:rFonts w:ascii="Times New Roman" w:eastAsia="Yu Mincho" w:hAnsi="Times New Roman" w:cs="Times New Roman"/>
            <w:sz w:val="24"/>
            <w:szCs w:val="24"/>
            <w:u w:val="single"/>
            <w:lang w:eastAsia="ja-JP"/>
          </w:rPr>
          <w:delText xml:space="preserve"> </w:delText>
        </w:r>
      </w:del>
      <w:r w:rsidR="00491109" w:rsidRPr="00171F17">
        <w:rPr>
          <w:rFonts w:ascii="Times New Roman" w:eastAsia="Yu Mincho" w:hAnsi="Times New Roman" w:cs="Times New Roman"/>
          <w:sz w:val="24"/>
          <w:szCs w:val="24"/>
          <w:u w:val="single"/>
          <w:lang w:eastAsia="ja-JP"/>
        </w:rPr>
        <w:t>data</w:t>
      </w:r>
      <w:commentRangeEnd w:id="63"/>
      <w:r>
        <w:rPr>
          <w:rStyle w:val="CommentReference"/>
        </w:rPr>
        <w:commentReference w:id="63"/>
      </w:r>
    </w:p>
    <w:p w14:paraId="516B5F4D" w14:textId="66AF2EBC" w:rsidR="00491109" w:rsidRDefault="00D04580" w:rsidP="00491109">
      <w:pPr>
        <w:spacing w:line="240" w:lineRule="auto"/>
        <w:jc w:val="both"/>
        <w:rPr>
          <w:rFonts w:ascii="Times New Roman" w:eastAsia="Yu Mincho" w:hAnsi="Times New Roman" w:cs="Times New Roman"/>
          <w:sz w:val="24"/>
          <w:szCs w:val="24"/>
          <w:lang w:eastAsia="ja-JP"/>
        </w:rPr>
      </w:pPr>
      <w:ins w:id="69" w:author="Miller,  Dr. Harvey J." w:date="2019-10-09T14:22:00Z">
        <w:r>
          <w:rPr>
            <w:rFonts w:ascii="Times New Roman" w:eastAsia="Yu Mincho" w:hAnsi="Times New Roman" w:cs="Times New Roman"/>
            <w:b/>
            <w:sz w:val="24"/>
            <w:szCs w:val="24"/>
            <w:lang w:eastAsia="ja-JP"/>
          </w:rPr>
          <w:t>Deliberate</w:t>
        </w:r>
      </w:ins>
      <w:del w:id="70" w:author="Miller,  Dr. Harvey J." w:date="2019-10-09T14:22:00Z">
        <w:r w:rsidR="008A59A6" w:rsidRPr="008A59A6" w:rsidDel="00D04580">
          <w:rPr>
            <w:rFonts w:ascii="Times New Roman" w:eastAsia="Yu Mincho" w:hAnsi="Times New Roman" w:cs="Times New Roman"/>
            <w:b/>
            <w:sz w:val="24"/>
            <w:szCs w:val="24"/>
            <w:lang w:eastAsia="ja-JP"/>
          </w:rPr>
          <w:delText>Traditional</w:delText>
        </w:r>
      </w:del>
      <w:r w:rsidR="008A59A6" w:rsidRPr="008A59A6">
        <w:rPr>
          <w:rFonts w:ascii="Times New Roman" w:eastAsia="Yu Mincho" w:hAnsi="Times New Roman" w:cs="Times New Roman"/>
          <w:b/>
          <w:sz w:val="24"/>
          <w:szCs w:val="24"/>
          <w:lang w:eastAsia="ja-JP"/>
        </w:rPr>
        <w:t xml:space="preserve"> data. </w:t>
      </w:r>
      <w:r w:rsidR="003A33CD">
        <w:rPr>
          <w:rFonts w:ascii="Times New Roman" w:eastAsia="Yu Mincho" w:hAnsi="Times New Roman" w:cs="Times New Roman"/>
          <w:b/>
          <w:sz w:val="24"/>
          <w:szCs w:val="24"/>
          <w:lang w:eastAsia="ja-JP"/>
        </w:rPr>
        <w:t xml:space="preserve"> </w:t>
      </w:r>
      <w:ins w:id="71" w:author="Miller,  Dr. Harvey J." w:date="2019-10-09T14:00:00Z">
        <w:r w:rsidR="00401E13">
          <w:rPr>
            <w:rFonts w:ascii="Times New Roman" w:eastAsia="Yu Mincho" w:hAnsi="Times New Roman" w:cs="Times New Roman"/>
            <w:sz w:val="24"/>
            <w:szCs w:val="24"/>
            <w:lang w:eastAsia="ja-JP"/>
          </w:rPr>
          <w:t>Traditionally, s</w:t>
        </w:r>
      </w:ins>
      <w:del w:id="72" w:author="Miller,  Dr. Harvey J." w:date="2019-10-09T14:00:00Z">
        <w:r w:rsidR="00020EE8" w:rsidDel="00401E13">
          <w:rPr>
            <w:rFonts w:ascii="Times New Roman" w:eastAsia="Yu Mincho" w:hAnsi="Times New Roman" w:cs="Times New Roman"/>
            <w:sz w:val="24"/>
            <w:szCs w:val="24"/>
            <w:lang w:eastAsia="ja-JP"/>
          </w:rPr>
          <w:delText>F</w:delText>
        </w:r>
        <w:r w:rsidR="00060006" w:rsidDel="00401E13">
          <w:rPr>
            <w:rFonts w:ascii="Times New Roman" w:eastAsia="Yu Mincho" w:hAnsi="Times New Roman" w:cs="Times New Roman"/>
            <w:sz w:val="24"/>
            <w:szCs w:val="24"/>
            <w:lang w:eastAsia="ja-JP"/>
          </w:rPr>
          <w:delText>or transfer</w:delText>
        </w:r>
        <w:r w:rsidR="00020EE8" w:rsidDel="00401E13">
          <w:rPr>
            <w:rFonts w:ascii="Times New Roman" w:eastAsia="Yu Mincho" w:hAnsi="Times New Roman" w:cs="Times New Roman"/>
            <w:sz w:val="24"/>
            <w:szCs w:val="24"/>
            <w:lang w:eastAsia="ja-JP"/>
          </w:rPr>
          <w:delText xml:space="preserve"> s</w:delText>
        </w:r>
      </w:del>
      <w:r w:rsidR="00020EE8">
        <w:rPr>
          <w:rFonts w:ascii="Times New Roman" w:eastAsia="Yu Mincho" w:hAnsi="Times New Roman" w:cs="Times New Roman"/>
          <w:sz w:val="24"/>
          <w:szCs w:val="24"/>
          <w:lang w:eastAsia="ja-JP"/>
        </w:rPr>
        <w:t>tudies</w:t>
      </w:r>
      <w:r w:rsidR="00722546">
        <w:rPr>
          <w:rFonts w:ascii="Times New Roman" w:eastAsia="Yu Mincho" w:hAnsi="Times New Roman" w:cs="Times New Roman"/>
          <w:sz w:val="24"/>
          <w:szCs w:val="24"/>
          <w:lang w:eastAsia="ja-JP"/>
        </w:rPr>
        <w:t xml:space="preserve"> </w:t>
      </w:r>
      <w:ins w:id="73" w:author="Miller,  Dr. Harvey J." w:date="2019-10-09T14:00:00Z">
        <w:r w:rsidR="00401E13">
          <w:rPr>
            <w:rFonts w:ascii="Times New Roman" w:eastAsia="Yu Mincho" w:hAnsi="Times New Roman" w:cs="Times New Roman"/>
            <w:sz w:val="24"/>
            <w:szCs w:val="24"/>
            <w:lang w:eastAsia="ja-JP"/>
          </w:rPr>
          <w:t xml:space="preserve">of </w:t>
        </w:r>
      </w:ins>
      <w:del w:id="74" w:author="Miller,  Dr. Harvey J." w:date="2019-10-09T14:00:00Z">
        <w:r w:rsidR="00722546" w:rsidDel="00401E13">
          <w:rPr>
            <w:rFonts w:ascii="Times New Roman" w:eastAsia="Yu Mincho" w:hAnsi="Times New Roman" w:cs="Times New Roman"/>
            <w:sz w:val="24"/>
            <w:szCs w:val="24"/>
            <w:lang w:eastAsia="ja-JP"/>
          </w:rPr>
          <w:delText xml:space="preserve">in the domain of </w:delText>
        </w:r>
        <w:r w:rsidR="00BA1744" w:rsidDel="00401E13">
          <w:rPr>
            <w:rFonts w:ascii="Times New Roman" w:eastAsia="Yu Mincho" w:hAnsi="Times New Roman" w:cs="Times New Roman"/>
            <w:sz w:val="24"/>
            <w:szCs w:val="24"/>
            <w:lang w:eastAsia="ja-JP"/>
          </w:rPr>
          <w:delText xml:space="preserve">the </w:delText>
        </w:r>
      </w:del>
      <w:r w:rsidR="00722546">
        <w:rPr>
          <w:rFonts w:ascii="Times New Roman" w:eastAsia="Yu Mincho" w:hAnsi="Times New Roman" w:cs="Times New Roman"/>
          <w:sz w:val="24"/>
          <w:szCs w:val="24"/>
          <w:lang w:eastAsia="ja-JP"/>
        </w:rPr>
        <w:t>public transit</w:t>
      </w:r>
      <w:ins w:id="75" w:author="Miller,  Dr. Harvey J." w:date="2019-10-09T14:00:00Z">
        <w:r w:rsidR="00401E13">
          <w:rPr>
            <w:rFonts w:ascii="Times New Roman" w:eastAsia="Yu Mincho" w:hAnsi="Times New Roman" w:cs="Times New Roman"/>
            <w:sz w:val="24"/>
            <w:szCs w:val="24"/>
            <w:lang w:eastAsia="ja-JP"/>
          </w:rPr>
          <w:t xml:space="preserve"> transfer properties and behaviors </w:t>
        </w:r>
      </w:ins>
      <w:ins w:id="76" w:author="Miller,  Dr. Harvey J." w:date="2019-10-09T14:01:00Z">
        <w:r w:rsidR="00401E13">
          <w:rPr>
            <w:rFonts w:ascii="Times New Roman" w:eastAsia="Yu Mincho" w:hAnsi="Times New Roman" w:cs="Times New Roman"/>
            <w:sz w:val="24"/>
            <w:szCs w:val="24"/>
            <w:lang w:eastAsia="ja-JP"/>
          </w:rPr>
          <w:t>use</w:t>
        </w:r>
      </w:ins>
      <w:del w:id="77" w:author="Miller,  Dr. Harvey J." w:date="2019-10-09T14:01:00Z">
        <w:r w:rsidR="00020EE8" w:rsidDel="00401E13">
          <w:rPr>
            <w:rFonts w:ascii="Times New Roman" w:eastAsia="Yu Mincho" w:hAnsi="Times New Roman" w:cs="Times New Roman"/>
            <w:sz w:val="24"/>
            <w:szCs w:val="24"/>
            <w:lang w:eastAsia="ja-JP"/>
          </w:rPr>
          <w:delText>,</w:delText>
        </w:r>
      </w:del>
      <w:r w:rsidR="00020EE8">
        <w:rPr>
          <w:rFonts w:ascii="Times New Roman" w:eastAsia="Yu Mincho" w:hAnsi="Times New Roman" w:cs="Times New Roman"/>
          <w:sz w:val="24"/>
          <w:szCs w:val="24"/>
          <w:lang w:eastAsia="ja-JP"/>
        </w:rPr>
        <w:t xml:space="preserve"> </w:t>
      </w:r>
      <w:del w:id="78" w:author="Miller,  Dr. Harvey J." w:date="2019-10-09T14:01:00Z">
        <w:r w:rsidR="00020EE8" w:rsidDel="00401E13">
          <w:rPr>
            <w:rFonts w:ascii="Times New Roman" w:eastAsia="Yu Mincho" w:hAnsi="Times New Roman" w:cs="Times New Roman"/>
            <w:sz w:val="24"/>
            <w:szCs w:val="24"/>
            <w:lang w:eastAsia="ja-JP"/>
          </w:rPr>
          <w:delText>t</w:delText>
        </w:r>
        <w:r w:rsidR="00491109" w:rsidDel="00401E13">
          <w:rPr>
            <w:rFonts w:ascii="Times New Roman" w:eastAsia="Yu Mincho" w:hAnsi="Times New Roman" w:cs="Times New Roman"/>
            <w:sz w:val="24"/>
            <w:szCs w:val="24"/>
            <w:lang w:eastAsia="ja-JP"/>
          </w:rPr>
          <w:delText xml:space="preserve">raditional </w:delText>
        </w:r>
      </w:del>
      <w:r w:rsidR="00491109">
        <w:rPr>
          <w:rFonts w:ascii="Times New Roman" w:eastAsia="Yu Mincho" w:hAnsi="Times New Roman" w:cs="Times New Roman"/>
          <w:sz w:val="24"/>
          <w:szCs w:val="24"/>
          <w:lang w:eastAsia="ja-JP"/>
        </w:rPr>
        <w:t>data</w:t>
      </w:r>
      <w:r w:rsidR="004E5439">
        <w:rPr>
          <w:rFonts w:ascii="Times New Roman" w:eastAsia="Yu Mincho" w:hAnsi="Times New Roman" w:cs="Times New Roman"/>
          <w:sz w:val="24"/>
          <w:szCs w:val="24"/>
          <w:lang w:eastAsia="ja-JP"/>
        </w:rPr>
        <w:t xml:space="preserve"> </w:t>
      </w:r>
      <w:del w:id="79" w:author="Miller,  Dr. Harvey J." w:date="2019-10-09T14:01:00Z">
        <w:r w:rsidR="00491109" w:rsidDel="00401E13">
          <w:rPr>
            <w:rFonts w:ascii="Times New Roman" w:eastAsia="Yu Mincho" w:hAnsi="Times New Roman" w:cs="Times New Roman"/>
            <w:sz w:val="24"/>
            <w:szCs w:val="24"/>
            <w:lang w:eastAsia="ja-JP"/>
          </w:rPr>
          <w:delText xml:space="preserve">are </w:delText>
        </w:r>
      </w:del>
      <w:r w:rsidR="00491109">
        <w:rPr>
          <w:rFonts w:ascii="Times New Roman" w:eastAsia="Yu Mincho" w:hAnsi="Times New Roman" w:cs="Times New Roman"/>
          <w:sz w:val="24"/>
          <w:szCs w:val="24"/>
          <w:lang w:eastAsia="ja-JP"/>
        </w:rPr>
        <w:t xml:space="preserve">collected deliberately for </w:t>
      </w:r>
      <w:ins w:id="80" w:author="Miller,  Dr. Harvey J." w:date="2019-10-09T13:59:00Z">
        <w:r w:rsidR="00401E13">
          <w:rPr>
            <w:rFonts w:ascii="Times New Roman" w:eastAsia="Yu Mincho" w:hAnsi="Times New Roman" w:cs="Times New Roman"/>
            <w:sz w:val="24"/>
            <w:szCs w:val="24"/>
            <w:lang w:eastAsia="ja-JP"/>
          </w:rPr>
          <w:t xml:space="preserve">specific </w:t>
        </w:r>
      </w:ins>
      <w:del w:id="81" w:author="Miller,  Dr. Harvey J." w:date="2019-10-09T13:59:00Z">
        <w:r w:rsidR="004E5439" w:rsidDel="00401E13">
          <w:rPr>
            <w:rFonts w:ascii="Times New Roman" w:eastAsia="Yu Mincho" w:hAnsi="Times New Roman" w:cs="Times New Roman"/>
            <w:sz w:val="24"/>
            <w:szCs w:val="24"/>
            <w:lang w:eastAsia="ja-JP"/>
          </w:rPr>
          <w:delText xml:space="preserve">theory-driven </w:delText>
        </w:r>
      </w:del>
      <w:r w:rsidR="00491109">
        <w:rPr>
          <w:rFonts w:ascii="Times New Roman" w:eastAsia="Yu Mincho" w:hAnsi="Times New Roman" w:cs="Times New Roman"/>
          <w:sz w:val="24"/>
          <w:szCs w:val="24"/>
          <w:lang w:eastAsia="ja-JP"/>
        </w:rPr>
        <w:t xml:space="preserve">research questions, often using dedicated GPS </w:t>
      </w:r>
      <w:r w:rsidR="00491109">
        <w:rPr>
          <w:rFonts w:ascii="Times New Roman" w:eastAsia="Yu Mincho" w:hAnsi="Times New Roman" w:cs="Times New Roman"/>
          <w:sz w:val="24"/>
          <w:szCs w:val="24"/>
          <w:lang w:eastAsia="ja-JP"/>
        </w:rPr>
        <w:lastRenderedPageBreak/>
        <w:t xml:space="preserve">receivers and survey instruments. While these data </w:t>
      </w:r>
      <w:ins w:id="82" w:author="Miller,  Dr. Harvey J." w:date="2019-10-09T14:01:00Z">
        <w:r w:rsidR="00401E13">
          <w:rPr>
            <w:rFonts w:ascii="Times New Roman" w:eastAsia="Yu Mincho" w:hAnsi="Times New Roman" w:cs="Times New Roman"/>
            <w:sz w:val="24"/>
            <w:szCs w:val="24"/>
            <w:lang w:eastAsia="ja-JP"/>
          </w:rPr>
          <w:t xml:space="preserve">are </w:t>
        </w:r>
      </w:ins>
      <w:del w:id="83" w:author="Miller,  Dr. Harvey J." w:date="2019-10-09T14:01:00Z">
        <w:r w:rsidR="00491109" w:rsidDel="00401E13">
          <w:rPr>
            <w:rFonts w:ascii="Times New Roman" w:eastAsia="Yu Mincho" w:hAnsi="Times New Roman" w:cs="Times New Roman"/>
            <w:sz w:val="24"/>
            <w:szCs w:val="24"/>
            <w:lang w:eastAsia="ja-JP"/>
          </w:rPr>
          <w:delText xml:space="preserve">have been proven </w:delText>
        </w:r>
      </w:del>
      <w:ins w:id="84" w:author="Miller,  Dr. Harvey J." w:date="2019-10-09T14:01:00Z">
        <w:r w:rsidR="00401E13">
          <w:rPr>
            <w:rFonts w:ascii="Times New Roman" w:eastAsia="Yu Mincho" w:hAnsi="Times New Roman" w:cs="Times New Roman"/>
            <w:sz w:val="24"/>
            <w:szCs w:val="24"/>
            <w:lang w:eastAsia="ja-JP"/>
          </w:rPr>
          <w:t>valuable</w:t>
        </w:r>
      </w:ins>
      <w:del w:id="85" w:author="Miller,  Dr. Harvey J." w:date="2019-10-09T14:01:00Z">
        <w:r w:rsidR="00491109" w:rsidDel="00401E13">
          <w:rPr>
            <w:rFonts w:ascii="Times New Roman" w:eastAsia="Yu Mincho" w:hAnsi="Times New Roman" w:cs="Times New Roman"/>
            <w:sz w:val="24"/>
            <w:szCs w:val="24"/>
            <w:lang w:eastAsia="ja-JP"/>
          </w:rPr>
          <w:delText>useful</w:delText>
        </w:r>
      </w:del>
      <w:r w:rsidR="00491109">
        <w:rPr>
          <w:rFonts w:ascii="Times New Roman" w:eastAsia="Yu Mincho" w:hAnsi="Times New Roman" w:cs="Times New Roman"/>
          <w:sz w:val="24"/>
          <w:szCs w:val="24"/>
          <w:lang w:eastAsia="ja-JP"/>
        </w:rPr>
        <w:t>, there are several issues that limit the usefulness of studies based on these data sources.</w:t>
      </w:r>
    </w:p>
    <w:p w14:paraId="1F33E637" w14:textId="38F1F51C"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w:t>
      </w:r>
      <w:ins w:id="86" w:author="Liu, Luyu" w:date="2019-10-10T11:21:00Z">
        <w:r w:rsidR="00C14623">
          <w:rPr>
            <w:rFonts w:ascii="Times New Roman" w:eastAsia="Yu Mincho" w:hAnsi="Times New Roman" w:cs="Times New Roman"/>
            <w:sz w:val="24"/>
            <w:szCs w:val="24"/>
            <w:lang w:eastAsia="ja-JP"/>
          </w:rPr>
          <w:t xml:space="preserve">deliberate </w:t>
        </w:r>
      </w:ins>
      <w:del w:id="87" w:author="Liu, Luyu" w:date="2019-10-10T11:21:00Z">
        <w:r w:rsidDel="00C14623">
          <w:rPr>
            <w:rFonts w:ascii="Times New Roman" w:eastAsia="Yu Mincho" w:hAnsi="Times New Roman" w:cs="Times New Roman"/>
            <w:sz w:val="24"/>
            <w:szCs w:val="24"/>
            <w:lang w:eastAsia="ja-JP"/>
          </w:rPr>
          <w:delText xml:space="preserve">traditional </w:delText>
        </w:r>
      </w:del>
      <w:r>
        <w:rPr>
          <w:rFonts w:ascii="Times New Roman" w:eastAsia="Yu Mincho" w:hAnsi="Times New Roman" w:cs="Times New Roman"/>
          <w:sz w:val="24"/>
          <w:szCs w:val="24"/>
          <w:lang w:eastAsia="ja-JP"/>
        </w:rPr>
        <w:t xml:space="preserve">data also have heterogeneous, study-specific data sources that may be difficult to reproduce in other settings.  </w:t>
      </w:r>
    </w:p>
    <w:p w14:paraId="25138C45" w14:textId="17492726" w:rsidR="00491109" w:rsidRPr="00C14623" w:rsidRDefault="00491109" w:rsidP="00491109">
      <w:pPr>
        <w:spacing w:line="240" w:lineRule="auto"/>
        <w:ind w:firstLine="720"/>
        <w:jc w:val="both"/>
        <w:rPr>
          <w:rFonts w:ascii="Times New Roman" w:hAnsi="Times New Roman" w:cs="Times New Roman"/>
          <w:sz w:val="24"/>
          <w:szCs w:val="24"/>
          <w:rPrChange w:id="88" w:author="Liu, Luyu" w:date="2019-10-10T11:22:00Z">
            <w:rPr>
              <w:rFonts w:ascii="Times New Roman" w:hAnsi="Times New Roman" w:cs="Times New Roman"/>
              <w:sz w:val="24"/>
              <w:szCs w:val="24"/>
            </w:rPr>
          </w:rPrChange>
        </w:rPr>
      </w:pPr>
      <w:r>
        <w:rPr>
          <w:rFonts w:ascii="Times New Roman" w:eastAsia="Yu Mincho" w:hAnsi="Times New Roman" w:cs="Times New Roman"/>
          <w:sz w:val="24"/>
          <w:szCs w:val="24"/>
          <w:lang w:eastAsia="ja-JP"/>
        </w:rPr>
        <w:t xml:space="preserve">Another issue is that most </w:t>
      </w:r>
      <w:ins w:id="89" w:author="Liu, Luyu" w:date="2019-10-10T11:20:00Z">
        <w:r w:rsidR="00A0572F">
          <w:rPr>
            <w:rFonts w:ascii="Times New Roman" w:eastAsia="Yu Mincho" w:hAnsi="Times New Roman" w:cs="Times New Roman"/>
            <w:sz w:val="24"/>
            <w:szCs w:val="24"/>
            <w:lang w:eastAsia="ja-JP"/>
          </w:rPr>
          <w:t xml:space="preserve">deliberate </w:t>
        </w:r>
      </w:ins>
      <w:del w:id="90" w:author="Liu, Luyu" w:date="2019-10-10T11:20:00Z">
        <w:r w:rsidDel="00A0572F">
          <w:rPr>
            <w:rFonts w:ascii="Times New Roman" w:eastAsia="Yu Mincho" w:hAnsi="Times New Roman" w:cs="Times New Roman"/>
            <w:sz w:val="24"/>
            <w:szCs w:val="24"/>
            <w:lang w:eastAsia="ja-JP"/>
          </w:rPr>
          <w:delText xml:space="preserve">traditional </w:delText>
        </w:r>
      </w:del>
      <w:r>
        <w:rPr>
          <w:rFonts w:ascii="Times New Roman" w:eastAsia="Yu Mincho" w:hAnsi="Times New Roman" w:cs="Times New Roman"/>
          <w:sz w:val="24"/>
          <w:szCs w:val="24"/>
          <w:lang w:eastAsia="ja-JP"/>
        </w:rPr>
        <w:t xml:space="preserve">data are expensive and time-consuming to collect. For example, </w:t>
      </w:r>
      <w:proofErr w:type="spellStart"/>
      <w:r>
        <w:rPr>
          <w:rFonts w:ascii="Times New Roman" w:eastAsia="Yu Mincho" w:hAnsi="Times New Roman" w:cs="Times New Roman"/>
          <w:sz w:val="24"/>
          <w:szCs w:val="24"/>
          <w:lang w:eastAsia="ja-JP"/>
        </w:rPr>
        <w:t>Guo</w:t>
      </w:r>
      <w:proofErr w:type="spellEnd"/>
      <w:r>
        <w:rPr>
          <w:rFonts w:ascii="Times New Roman" w:eastAsia="Yu Mincho" w:hAnsi="Times New Roman" w:cs="Times New Roman"/>
          <w:sz w:val="24"/>
          <w:szCs w:val="24"/>
          <w:lang w:eastAsia="ja-JP"/>
        </w:rPr>
        <w:t xml:space="preserve"> and Wilson (2011) </w:t>
      </w:r>
      <w:commentRangeStart w:id="9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91"/>
      <w:r w:rsidR="001A19D6">
        <w:rPr>
          <w:rStyle w:val="CommentReference"/>
        </w:rPr>
        <w:commentReference w:id="91"/>
      </w:r>
      <w:r>
        <w:rPr>
          <w:rFonts w:ascii="Times New Roman" w:eastAsia="Yu Mincho" w:hAnsi="Times New Roman" w:cs="Times New Roman"/>
          <w:sz w:val="24"/>
          <w:szCs w:val="24"/>
          <w:lang w:eastAsia="ja-JP"/>
        </w:rPr>
        <w:t xml:space="preserve">special purpose station inventory, direct enquiry and field survey databases. This requires substantial time and resources, often for </w:t>
      </w:r>
      <w:ins w:id="92" w:author="Miller,  Dr. Harvey J." w:date="2019-10-09T14:02:00Z">
        <w:r w:rsidR="00401E13">
          <w:rPr>
            <w:rFonts w:ascii="Times New Roman" w:eastAsia="Yu Mincho" w:hAnsi="Times New Roman" w:cs="Times New Roman"/>
            <w:sz w:val="24"/>
            <w:szCs w:val="24"/>
            <w:lang w:eastAsia="ja-JP"/>
          </w:rPr>
          <w:t xml:space="preserve">a </w:t>
        </w:r>
      </w:ins>
      <w:r>
        <w:rPr>
          <w:rFonts w:ascii="Times New Roman" w:eastAsia="Yu Mincho" w:hAnsi="Times New Roman" w:cs="Times New Roman"/>
          <w:sz w:val="24"/>
          <w:szCs w:val="24"/>
          <w:lang w:eastAsia="ja-JP"/>
        </w:rPr>
        <w:t xml:space="preserve">relatively small volume of data. Therefore, it can be challenging to cover the </w:t>
      </w:r>
      <w:ins w:id="93" w:author="Miller,  Dr. Harvey J." w:date="2019-10-09T14:02:00Z">
        <w:r w:rsidR="00401E13">
          <w:rPr>
            <w:rFonts w:ascii="Times New Roman" w:eastAsia="Yu Mincho" w:hAnsi="Times New Roman" w:cs="Times New Roman"/>
            <w:sz w:val="24"/>
            <w:szCs w:val="24"/>
            <w:lang w:eastAsia="ja-JP"/>
          </w:rPr>
          <w:t>entire public transit</w:t>
        </w:r>
      </w:ins>
      <w:del w:id="94" w:author="Miller,  Dr. Harvey J." w:date="2019-10-09T14:02:00Z">
        <w:r w:rsidDel="00401E13">
          <w:rPr>
            <w:rFonts w:ascii="Times New Roman" w:eastAsia="Yu Mincho" w:hAnsi="Times New Roman" w:cs="Times New Roman"/>
            <w:sz w:val="24"/>
            <w:szCs w:val="24"/>
            <w:lang w:eastAsia="ja-JP"/>
          </w:rPr>
          <w:delText>whole PT</w:delText>
        </w:r>
      </w:del>
      <w:r>
        <w:rPr>
          <w:rFonts w:ascii="Times New Roman" w:eastAsia="Yu Mincho" w:hAnsi="Times New Roman" w:cs="Times New Roman"/>
          <w:sz w:val="24"/>
          <w:szCs w:val="24"/>
          <w:lang w:eastAsia="ja-JP"/>
        </w:rPr>
        <w:t xml:space="preserve"> system well, both spatially and temporally, using </w:t>
      </w:r>
      <w:ins w:id="95" w:author="Liu, Luyu" w:date="2019-10-10T11:21:00Z">
        <w:r w:rsidR="00C14623">
          <w:rPr>
            <w:rFonts w:ascii="Times New Roman" w:eastAsia="Yu Mincho" w:hAnsi="Times New Roman" w:cs="Times New Roman"/>
            <w:sz w:val="24"/>
            <w:szCs w:val="24"/>
            <w:lang w:eastAsia="ja-JP"/>
          </w:rPr>
          <w:t xml:space="preserve">deliberate </w:t>
        </w:r>
      </w:ins>
      <w:del w:id="96" w:author="Liu, Luyu" w:date="2019-10-10T11:21:00Z">
        <w:r w:rsidDel="00C14623">
          <w:rPr>
            <w:rFonts w:ascii="Times New Roman" w:eastAsia="Yu Mincho" w:hAnsi="Times New Roman" w:cs="Times New Roman"/>
            <w:sz w:val="24"/>
            <w:szCs w:val="24"/>
            <w:lang w:eastAsia="ja-JP"/>
          </w:rPr>
          <w:delText xml:space="preserve">traditional </w:delText>
        </w:r>
      </w:del>
      <w:r>
        <w:rPr>
          <w:rFonts w:ascii="Times New Roman" w:eastAsia="Yu Mincho" w:hAnsi="Times New Roman" w:cs="Times New Roman"/>
          <w:sz w:val="24"/>
          <w:szCs w:val="24"/>
          <w:lang w:eastAsia="ja-JP"/>
        </w:rPr>
        <w:t>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9AB128F"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An example for </w:t>
      </w:r>
      <w:del w:id="97" w:author="Liu, Luyu" w:date="2019-10-10T11:20:00Z">
        <w:r w:rsidDel="002D5EC9">
          <w:rPr>
            <w:rFonts w:ascii="Times New Roman" w:eastAsia="Yu Mincho" w:hAnsi="Times New Roman" w:cs="Times New Roman"/>
            <w:sz w:val="24"/>
            <w:szCs w:val="24"/>
            <w:lang w:eastAsia="ja-JP"/>
          </w:rPr>
          <w:delText>traditional</w:delText>
        </w:r>
      </w:del>
      <w:ins w:id="98" w:author="Liu, Luyu" w:date="2019-10-10T11:20:00Z">
        <w:r w:rsidR="00C924AB">
          <w:rPr>
            <w:rFonts w:ascii="Times New Roman" w:eastAsia="Yu Mincho" w:hAnsi="Times New Roman" w:cs="Times New Roman"/>
            <w:sz w:val="24"/>
            <w:szCs w:val="24"/>
            <w:lang w:eastAsia="ja-JP"/>
          </w:rPr>
          <w:t>deliberate</w:t>
        </w:r>
      </w:ins>
      <w:r>
        <w:rPr>
          <w:rFonts w:ascii="Times New Roman" w:eastAsia="Yu Mincho" w:hAnsi="Times New Roman" w:cs="Times New Roman"/>
          <w:sz w:val="24"/>
          <w:szCs w:val="24"/>
          <w:lang w:eastAsia="ja-JP"/>
        </w:rPr>
        <w:t xml:space="preserve">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the choice dimension is typically small, meaning that SP data may not be able to capture the full diversity of transfer situations (</w:t>
      </w:r>
      <w:proofErr w:type="spellStart"/>
      <w:r w:rsidR="00491109">
        <w:rPr>
          <w:rFonts w:ascii="Times New Roman" w:eastAsia="Yu Mincho" w:hAnsi="Times New Roman" w:cs="Times New Roman"/>
          <w:sz w:val="24"/>
          <w:szCs w:val="24"/>
          <w:lang w:eastAsia="ja-JP"/>
        </w:rPr>
        <w:t>Bovy</w:t>
      </w:r>
      <w:proofErr w:type="spellEnd"/>
      <w:r w:rsidR="00491109">
        <w:rPr>
          <w:rFonts w:ascii="Times New Roman" w:eastAsia="Yu Mincho" w:hAnsi="Times New Roman" w:cs="Times New Roman"/>
          <w:sz w:val="24"/>
          <w:szCs w:val="24"/>
          <w:lang w:eastAsia="ja-JP"/>
        </w:rPr>
        <w:t xml:space="preserve">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Pr="00C14623" w:rsidRDefault="00110835" w:rsidP="00110835">
      <w:pPr>
        <w:spacing w:line="240" w:lineRule="auto"/>
        <w:jc w:val="both"/>
        <w:rPr>
          <w:rFonts w:ascii="Times New Roman" w:hAnsi="Times New Roman" w:cs="Times New Roman" w:hint="eastAsia"/>
          <w:sz w:val="24"/>
          <w:szCs w:val="24"/>
          <w:rPrChange w:id="99" w:author="Liu, Luyu" w:date="2019-10-10T11:24:00Z">
            <w:rPr>
              <w:rFonts w:ascii="Times New Roman" w:eastAsia="Yu Mincho" w:hAnsi="Times New Roman" w:cs="Times New Roman"/>
              <w:sz w:val="24"/>
              <w:szCs w:val="24"/>
              <w:lang w:eastAsia="ja-JP"/>
            </w:rPr>
          </w:rPrChange>
        </w:rPr>
      </w:pPr>
    </w:p>
    <w:p w14:paraId="381CFB1C" w14:textId="271183CB" w:rsidR="00612C75" w:rsidRDefault="00D04580" w:rsidP="00612C75">
      <w:pPr>
        <w:jc w:val="both"/>
        <w:rPr>
          <w:rFonts w:ascii="Times New Roman" w:hAnsi="Times New Roman" w:cs="Times New Roman"/>
          <w:sz w:val="24"/>
          <w:szCs w:val="24"/>
        </w:rPr>
      </w:pPr>
      <w:ins w:id="100" w:author="Miller,  Dr. Harvey J." w:date="2019-10-09T14:09:00Z">
        <w:r>
          <w:rPr>
            <w:rFonts w:ascii="Times New Roman" w:eastAsia="Yu Mincho" w:hAnsi="Times New Roman" w:cs="Times New Roman"/>
            <w:b/>
            <w:sz w:val="24"/>
            <w:szCs w:val="24"/>
            <w:lang w:eastAsia="ja-JP"/>
          </w:rPr>
          <w:t>Byproduct</w:t>
        </w:r>
        <w:r w:rsidR="00401E13">
          <w:rPr>
            <w:rFonts w:ascii="Times New Roman" w:eastAsia="Yu Mincho" w:hAnsi="Times New Roman" w:cs="Times New Roman"/>
            <w:b/>
            <w:sz w:val="24"/>
            <w:szCs w:val="24"/>
            <w:lang w:eastAsia="ja-JP"/>
          </w:rPr>
          <w:t xml:space="preserve"> </w:t>
        </w:r>
      </w:ins>
      <w:del w:id="101" w:author="Miller,  Dr. Harvey J." w:date="2019-10-09T14:09:00Z">
        <w:r w:rsidR="00110835" w:rsidDel="00401E13">
          <w:rPr>
            <w:rFonts w:ascii="Times New Roman" w:eastAsia="Yu Mincho" w:hAnsi="Times New Roman" w:cs="Times New Roman"/>
            <w:b/>
            <w:sz w:val="24"/>
            <w:szCs w:val="24"/>
            <w:lang w:eastAsia="ja-JP"/>
          </w:rPr>
          <w:delText>B</w:delText>
        </w:r>
        <w:r w:rsidR="00110835" w:rsidRPr="00110835" w:rsidDel="00401E13">
          <w:rPr>
            <w:rFonts w:ascii="Times New Roman" w:eastAsia="Yu Mincho" w:hAnsi="Times New Roman" w:cs="Times New Roman"/>
            <w:b/>
            <w:sz w:val="24"/>
            <w:szCs w:val="24"/>
            <w:lang w:eastAsia="ja-JP"/>
          </w:rPr>
          <w:delText xml:space="preserve">ig </w:delText>
        </w:r>
      </w:del>
      <w:r w:rsidR="00110835" w:rsidRPr="00110835">
        <w:rPr>
          <w:rFonts w:ascii="Times New Roman" w:eastAsia="Yu Mincho" w:hAnsi="Times New Roman" w:cs="Times New Roman"/>
          <w:b/>
          <w:sz w:val="24"/>
          <w:szCs w:val="24"/>
          <w:lang w:eastAsia="ja-JP"/>
        </w:rPr>
        <w:t>data.</w:t>
      </w:r>
      <w:r w:rsidR="00110835">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w:t>
      </w:r>
      <w:ins w:id="102" w:author="Miller,  Dr. Harvey J." w:date="2019-10-09T14:03:00Z">
        <w:r w:rsidR="00401E13">
          <w:rPr>
            <w:rFonts w:ascii="Times New Roman" w:eastAsia="Yu Mincho" w:hAnsi="Times New Roman" w:cs="Times New Roman"/>
            <w:sz w:val="24"/>
            <w:szCs w:val="24"/>
            <w:lang w:eastAsia="ja-JP"/>
          </w:rPr>
          <w:t xml:space="preserve">new </w:t>
        </w:r>
      </w:ins>
      <w:del w:id="103" w:author="Miller,  Dr. Harvey J." w:date="2019-10-09T14:03:00Z">
        <w:r w:rsidR="00F851B8" w:rsidDel="00401E13">
          <w:rPr>
            <w:rFonts w:ascii="Times New Roman" w:eastAsia="Yu Mincho" w:hAnsi="Times New Roman" w:cs="Times New Roman"/>
            <w:sz w:val="24"/>
            <w:szCs w:val="24"/>
            <w:lang w:eastAsia="ja-JP"/>
          </w:rPr>
          <w:delText xml:space="preserve">transportation </w:delText>
        </w:r>
      </w:del>
      <w:r w:rsidR="00F851B8">
        <w:rPr>
          <w:rFonts w:ascii="Times New Roman" w:eastAsia="Yu Mincho" w:hAnsi="Times New Roman" w:cs="Times New Roman"/>
          <w:sz w:val="24"/>
          <w:szCs w:val="24"/>
          <w:lang w:eastAsia="ja-JP"/>
        </w:rPr>
        <w:t>data collection and sharing technologies</w:t>
      </w:r>
      <w:ins w:id="104" w:author="Miller,  Dr. Harvey J." w:date="2019-10-09T14:23:00Z">
        <w:r>
          <w:rPr>
            <w:rFonts w:ascii="Times New Roman" w:eastAsia="Yu Mincho" w:hAnsi="Times New Roman" w:cs="Times New Roman"/>
            <w:sz w:val="24"/>
            <w:szCs w:val="24"/>
            <w:lang w:eastAsia="ja-JP"/>
          </w:rPr>
          <w:t xml:space="preserve">, often used to support </w:t>
        </w:r>
      </w:ins>
      <w:ins w:id="105" w:author="Miller,  Dr. Harvey J." w:date="2019-10-09T14:24:00Z">
        <w:r>
          <w:rPr>
            <w:rFonts w:ascii="Times New Roman" w:eastAsia="Yu Mincho" w:hAnsi="Times New Roman" w:cs="Times New Roman"/>
            <w:sz w:val="24"/>
            <w:szCs w:val="24"/>
            <w:lang w:eastAsia="ja-JP"/>
          </w:rPr>
          <w:t xml:space="preserve">activities such as </w:t>
        </w:r>
      </w:ins>
      <w:ins w:id="106" w:author="Miller,  Dr. Harvey J." w:date="2019-10-09T14:23:00Z">
        <w:r>
          <w:rPr>
            <w:rFonts w:ascii="Times New Roman" w:eastAsia="Yu Mincho" w:hAnsi="Times New Roman" w:cs="Times New Roman"/>
            <w:sz w:val="24"/>
            <w:szCs w:val="24"/>
            <w:lang w:eastAsia="ja-JP"/>
          </w:rPr>
          <w:t xml:space="preserve">operations and customer relations rather </w:t>
        </w:r>
      </w:ins>
      <w:ins w:id="107" w:author="Miller,  Dr. Harvey J." w:date="2019-10-09T14:24:00Z">
        <w:r>
          <w:rPr>
            <w:rFonts w:ascii="Times New Roman" w:eastAsia="Yu Mincho" w:hAnsi="Times New Roman" w:cs="Times New Roman"/>
            <w:sz w:val="24"/>
            <w:szCs w:val="24"/>
            <w:lang w:eastAsia="ja-JP"/>
          </w:rPr>
          <w:t>than scientific research</w:t>
        </w:r>
      </w:ins>
      <w:r w:rsidR="00F851B8">
        <w:rPr>
          <w:rFonts w:ascii="Times New Roman" w:eastAsia="Yu Mincho" w:hAnsi="Times New Roman" w:cs="Times New Roman"/>
          <w:sz w:val="24"/>
          <w:szCs w:val="24"/>
          <w:lang w:eastAsia="ja-JP"/>
        </w:rPr>
        <w:t xml:space="preserve">. </w:t>
      </w:r>
      <w:ins w:id="108" w:author="Miller,  Dr. Harvey J." w:date="2019-10-09T14:05:00Z">
        <w:r w:rsidR="00401E13" w:rsidRPr="00401E13">
          <w:rPr>
            <w:rFonts w:ascii="Times New Roman" w:eastAsia="Yu Mincho" w:hAnsi="Times New Roman" w:cs="Times New Roman"/>
            <w:sz w:val="24"/>
            <w:szCs w:val="24"/>
            <w:lang w:eastAsia="ja-JP"/>
          </w:rPr>
          <w:t>The widespread application of</w:t>
        </w:r>
      </w:ins>
      <w:ins w:id="109" w:author="Miller,  Dr. Harvey J." w:date="2019-10-09T14:24:00Z">
        <w:r>
          <w:rPr>
            <w:rFonts w:ascii="Times New Roman" w:eastAsia="Yu Mincho" w:hAnsi="Times New Roman" w:cs="Times New Roman"/>
            <w:sz w:val="24"/>
            <w:szCs w:val="24"/>
            <w:lang w:eastAsia="ja-JP"/>
          </w:rPr>
          <w:t xml:space="preserve"> new data capture</w:t>
        </w:r>
      </w:ins>
      <w:ins w:id="110" w:author="Miller,  Dr. Harvey J." w:date="2019-10-09T14:05:00Z">
        <w:r>
          <w:rPr>
            <w:rFonts w:ascii="Times New Roman" w:eastAsia="Yu Mincho" w:hAnsi="Times New Roman" w:cs="Times New Roman"/>
            <w:sz w:val="24"/>
            <w:szCs w:val="24"/>
            <w:lang w:eastAsia="ja-JP"/>
          </w:rPr>
          <w:t xml:space="preserve">, data storage, </w:t>
        </w:r>
        <w:r w:rsidR="00401E13" w:rsidRPr="00401E13">
          <w:rPr>
            <w:rFonts w:ascii="Times New Roman" w:eastAsia="Yu Mincho" w:hAnsi="Times New Roman" w:cs="Times New Roman"/>
            <w:sz w:val="24"/>
            <w:szCs w:val="24"/>
            <w:lang w:eastAsia="ja-JP"/>
          </w:rPr>
          <w:t>computational infrastructure and information and communication technologies (ICTs) provid</w:t>
        </w:r>
        <w:r w:rsidR="00401E13">
          <w:rPr>
            <w:rFonts w:ascii="Times New Roman" w:eastAsia="Yu Mincho" w:hAnsi="Times New Roman" w:cs="Times New Roman"/>
            <w:sz w:val="24"/>
            <w:szCs w:val="24"/>
            <w:lang w:eastAsia="ja-JP"/>
          </w:rPr>
          <w:t xml:space="preserve">e the technical support for what is often </w:t>
        </w:r>
      </w:ins>
      <w:ins w:id="111" w:author="Miller,  Dr. Harvey J." w:date="2019-10-09T14:08:00Z">
        <w:r w:rsidR="00401E13">
          <w:rPr>
            <w:rFonts w:ascii="Times New Roman" w:eastAsia="Yu Mincho" w:hAnsi="Times New Roman" w:cs="Times New Roman"/>
            <w:sz w:val="24"/>
            <w:szCs w:val="24"/>
            <w:lang w:eastAsia="ja-JP"/>
          </w:rPr>
          <w:t>labeled</w:t>
        </w:r>
      </w:ins>
      <w:ins w:id="112" w:author="Miller,  Dr. Harvey J." w:date="2019-10-09T14:05:00Z">
        <w:r w:rsidR="00401E13">
          <w:rPr>
            <w:rFonts w:ascii="Times New Roman" w:eastAsia="Yu Mincho" w:hAnsi="Times New Roman" w:cs="Times New Roman"/>
            <w:sz w:val="24"/>
            <w:szCs w:val="24"/>
            <w:lang w:eastAsia="ja-JP"/>
          </w:rPr>
          <w:t xml:space="preserve"> </w:t>
        </w:r>
        <w:r w:rsidR="00401E13" w:rsidRPr="00401E13">
          <w:rPr>
            <w:rFonts w:ascii="Times New Roman" w:eastAsia="Yu Mincho" w:hAnsi="Times New Roman" w:cs="Times New Roman"/>
            <w:i/>
            <w:sz w:val="24"/>
            <w:szCs w:val="24"/>
            <w:lang w:eastAsia="ja-JP"/>
            <w:rPrChange w:id="113" w:author="Miller,  Dr. Harvey J." w:date="2019-10-09T14:08:00Z">
              <w:rPr>
                <w:rFonts w:ascii="Times New Roman" w:eastAsia="Yu Mincho" w:hAnsi="Times New Roman" w:cs="Times New Roman"/>
                <w:sz w:val="24"/>
                <w:szCs w:val="24"/>
                <w:lang w:eastAsia="ja-JP"/>
              </w:rPr>
            </w:rPrChange>
          </w:rPr>
          <w:t>Big Data</w:t>
        </w:r>
        <w:r w:rsidR="00401E13" w:rsidRPr="00401E13">
          <w:rPr>
            <w:rFonts w:ascii="Times New Roman" w:eastAsia="Yu Mincho" w:hAnsi="Times New Roman" w:cs="Times New Roman"/>
            <w:sz w:val="24"/>
            <w:szCs w:val="24"/>
            <w:lang w:eastAsia="ja-JP"/>
          </w:rPr>
          <w:t xml:space="preserve"> (Hilbert, 2016). </w:t>
        </w:r>
        <w:r w:rsidR="00401E13">
          <w:rPr>
            <w:rFonts w:ascii="Times New Roman" w:eastAsia="Yu Mincho" w:hAnsi="Times New Roman" w:cs="Times New Roman"/>
            <w:sz w:val="24"/>
            <w:szCs w:val="24"/>
            <w:lang w:eastAsia="ja-JP"/>
          </w:rPr>
          <w:t xml:space="preserve"> </w:t>
        </w:r>
      </w:ins>
      <w:del w:id="114" w:author="Miller,  Dr. Harvey J." w:date="2019-10-09T14:08:00Z">
        <w:r w:rsidR="00F851B8" w:rsidDel="00401E13">
          <w:rPr>
            <w:rFonts w:ascii="Times New Roman" w:eastAsia="Yu Mincho" w:hAnsi="Times New Roman" w:cs="Times New Roman"/>
            <w:sz w:val="24"/>
            <w:szCs w:val="24"/>
            <w:lang w:eastAsia="ja-JP"/>
          </w:rPr>
          <w:delText xml:space="preserve">The emergence of </w:delText>
        </w:r>
        <w:r w:rsidR="00F851B8" w:rsidRPr="0064001C" w:rsidDel="00401E13">
          <w:rPr>
            <w:rFonts w:ascii="Times New Roman" w:eastAsia="Yu Mincho" w:hAnsi="Times New Roman" w:cs="Times New Roman"/>
            <w:i/>
            <w:sz w:val="24"/>
            <w:szCs w:val="24"/>
            <w:lang w:eastAsia="ja-JP"/>
          </w:rPr>
          <w:delText>Big Data</w:delText>
        </w:r>
        <w:r w:rsidR="00F851B8" w:rsidDel="00401E13">
          <w:rPr>
            <w:rFonts w:ascii="Times New Roman" w:eastAsia="Yu Mincho" w:hAnsi="Times New Roman" w:cs="Times New Roman"/>
            <w:sz w:val="24"/>
            <w:szCs w:val="24"/>
            <w:lang w:eastAsia="ja-JP"/>
          </w:rPr>
          <w:delText xml:space="preserve"> and </w:delText>
        </w:r>
        <w:r w:rsidR="00844950" w:rsidDel="00401E13">
          <w:rPr>
            <w:rFonts w:ascii="Times New Roman" w:eastAsia="Yu Mincho" w:hAnsi="Times New Roman" w:cs="Times New Roman"/>
            <w:sz w:val="24"/>
            <w:szCs w:val="24"/>
            <w:lang w:eastAsia="ja-JP"/>
          </w:rPr>
          <w:delText xml:space="preserve">corresponding data-driven methods </w:delText>
        </w:r>
      </w:del>
      <w:del w:id="115" w:author="Miller,  Dr. Harvey J." w:date="2019-10-09T14:05:00Z">
        <w:r w:rsidR="00844950" w:rsidDel="00401E13">
          <w:rPr>
            <w:rFonts w:ascii="Times New Roman" w:eastAsia="Yu Mincho" w:hAnsi="Times New Roman" w:cs="Times New Roman"/>
            <w:sz w:val="24"/>
            <w:szCs w:val="24"/>
            <w:lang w:eastAsia="ja-JP"/>
          </w:rPr>
          <w:delText xml:space="preserve">show a </w:delText>
        </w:r>
      </w:del>
      <w:del w:id="116" w:author="Miller,  Dr. Harvey J." w:date="2019-10-09T14:08:00Z">
        <w:r w:rsidR="00844950" w:rsidDel="00401E13">
          <w:rPr>
            <w:rFonts w:ascii="Times New Roman" w:eastAsia="Yu Mincho" w:hAnsi="Times New Roman" w:cs="Times New Roman"/>
            <w:sz w:val="24"/>
            <w:szCs w:val="24"/>
            <w:lang w:eastAsia="ja-JP"/>
          </w:rPr>
          <w:delText xml:space="preserve">new way to </w:delText>
        </w:r>
        <w:r w:rsidR="00637433" w:rsidDel="00401E13">
          <w:rPr>
            <w:rFonts w:ascii="Times New Roman" w:eastAsia="Yu Mincho" w:hAnsi="Times New Roman" w:cs="Times New Roman"/>
            <w:sz w:val="24"/>
            <w:szCs w:val="24"/>
            <w:lang w:eastAsia="ja-JP"/>
          </w:rPr>
          <w:delText>overcome</w:delText>
        </w:r>
        <w:r w:rsidR="00844950" w:rsidDel="00401E13">
          <w:rPr>
            <w:rFonts w:ascii="Times New Roman" w:eastAsia="Yu Mincho" w:hAnsi="Times New Roman" w:cs="Times New Roman"/>
            <w:sz w:val="24"/>
            <w:szCs w:val="24"/>
            <w:lang w:eastAsia="ja-JP"/>
          </w:rPr>
          <w:delText xml:space="preserve"> the </w:delText>
        </w:r>
      </w:del>
      <w:del w:id="117" w:author="Miller,  Dr. Harvey J." w:date="2019-10-09T14:05:00Z">
        <w:r w:rsidR="00844950" w:rsidDel="00401E13">
          <w:rPr>
            <w:rFonts w:ascii="Times New Roman" w:eastAsia="Yu Mincho" w:hAnsi="Times New Roman" w:cs="Times New Roman"/>
            <w:sz w:val="24"/>
            <w:szCs w:val="24"/>
            <w:lang w:eastAsia="ja-JP"/>
          </w:rPr>
          <w:delText xml:space="preserve">existing flaws </w:delText>
        </w:r>
      </w:del>
      <w:del w:id="118" w:author="Miller,  Dr. Harvey J." w:date="2019-10-09T14:08:00Z">
        <w:r w:rsidR="00844950" w:rsidDel="00401E13">
          <w:rPr>
            <w:rFonts w:ascii="Times New Roman" w:eastAsia="Yu Mincho" w:hAnsi="Times New Roman" w:cs="Times New Roman"/>
            <w:sz w:val="24"/>
            <w:szCs w:val="24"/>
            <w:lang w:eastAsia="ja-JP"/>
          </w:rPr>
          <w:delText>of traditional data.</w:delText>
        </w:r>
        <w:r w:rsidR="00612C75" w:rsidDel="00401E13">
          <w:rPr>
            <w:rFonts w:ascii="Times New Roman" w:eastAsia="Yu Mincho" w:hAnsi="Times New Roman" w:cs="Times New Roman"/>
            <w:sz w:val="24"/>
            <w:szCs w:val="24"/>
            <w:lang w:eastAsia="ja-JP"/>
          </w:rPr>
          <w:delText xml:space="preserve"> </w:delText>
        </w:r>
      </w:del>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w:t>
      </w:r>
      <w:ins w:id="119" w:author="Miller,  Dr. Harvey J." w:date="2019-10-09T14:04:00Z">
        <w:r w:rsidR="00401E13">
          <w:rPr>
            <w:rFonts w:ascii="Times New Roman" w:hAnsi="Times New Roman" w:cs="Times New Roman"/>
            <w:sz w:val="24"/>
            <w:szCs w:val="24"/>
          </w:rPr>
          <w:t xml:space="preserve">; a </w:t>
        </w:r>
      </w:ins>
      <w:del w:id="120" w:author="Miller,  Dr. Harvey J." w:date="2019-10-09T14:04:00Z">
        <w:r w:rsidR="009E2D3B" w:rsidDel="00401E13">
          <w:rPr>
            <w:rFonts w:ascii="Times New Roman" w:hAnsi="Times New Roman" w:cs="Times New Roman"/>
            <w:sz w:val="24"/>
            <w:szCs w:val="24"/>
          </w:rPr>
          <w:delText xml:space="preserve"> under different circumstances. A </w:delText>
        </w:r>
      </w:del>
      <w:ins w:id="121" w:author="Miller,  Dr. Harvey J." w:date="2019-10-09T14:12:00Z">
        <w:r w:rsidR="00140D83">
          <w:rPr>
            <w:rFonts w:ascii="Times New Roman" w:hAnsi="Times New Roman" w:cs="Times New Roman"/>
            <w:sz w:val="24"/>
            <w:szCs w:val="24"/>
          </w:rPr>
          <w:t>common</w:t>
        </w:r>
      </w:ins>
      <w:ins w:id="122" w:author="Miller,  Dr. Harvey J." w:date="2019-10-09T14:14:00Z">
        <w:r w:rsidR="00140D83">
          <w:rPr>
            <w:rFonts w:ascii="Times New Roman" w:hAnsi="Times New Roman" w:cs="Times New Roman"/>
            <w:sz w:val="24"/>
            <w:szCs w:val="24"/>
          </w:rPr>
          <w:t>ly accepted</w:t>
        </w:r>
      </w:ins>
      <w:ins w:id="123" w:author="Miller,  Dr. Harvey J." w:date="2019-10-09T14:12:00Z">
        <w:r w:rsidR="00140D83">
          <w:rPr>
            <w:rFonts w:ascii="Times New Roman" w:hAnsi="Times New Roman" w:cs="Times New Roman"/>
            <w:sz w:val="24"/>
            <w:szCs w:val="24"/>
          </w:rPr>
          <w:t xml:space="preserve"> </w:t>
        </w:r>
      </w:ins>
      <w:del w:id="124" w:author="Miller,  Dr. Harvey J." w:date="2019-10-09T14:12:00Z">
        <w:r w:rsidR="009E2D3B" w:rsidDel="00140D83">
          <w:rPr>
            <w:rFonts w:ascii="Times New Roman" w:hAnsi="Times New Roman" w:cs="Times New Roman"/>
            <w:sz w:val="24"/>
            <w:szCs w:val="24"/>
          </w:rPr>
          <w:delText xml:space="preserve">universally accepted </w:delText>
        </w:r>
      </w:del>
      <w:r w:rsidR="009E2D3B">
        <w:rPr>
          <w:rFonts w:ascii="Times New Roman" w:hAnsi="Times New Roman" w:cs="Times New Roman"/>
          <w:sz w:val="24"/>
          <w:szCs w:val="24"/>
        </w:rPr>
        <w:t xml:space="preserve">definition </w:t>
      </w:r>
      <w:ins w:id="125" w:author="Miller,  Dr. Harvey J." w:date="2019-10-09T14:12:00Z">
        <w:r w:rsidR="00140D83">
          <w:rPr>
            <w:rFonts w:ascii="Times New Roman" w:hAnsi="Times New Roman" w:cs="Times New Roman"/>
            <w:sz w:val="24"/>
            <w:szCs w:val="24"/>
          </w:rPr>
          <w:t>encompasses the</w:t>
        </w:r>
      </w:ins>
      <w:del w:id="126" w:author="Miller,  Dr. Harvey J." w:date="2019-10-09T14:12:00Z">
        <w:r w:rsidR="009E2D3B" w:rsidDel="00140D83">
          <w:rPr>
            <w:rFonts w:ascii="Times New Roman" w:hAnsi="Times New Roman" w:cs="Times New Roman"/>
            <w:sz w:val="24"/>
            <w:szCs w:val="24"/>
          </w:rPr>
          <w:delText>can be generally categorized as</w:delText>
        </w:r>
      </w:del>
      <w:r w:rsidR="009E2D3B">
        <w:rPr>
          <w:rFonts w:ascii="Times New Roman" w:hAnsi="Times New Roman" w:cs="Times New Roman"/>
          <w:sz w:val="24"/>
          <w:szCs w:val="24"/>
        </w:rPr>
        <w:t xml:space="preserve">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w:t>
      </w:r>
      <w:ins w:id="127" w:author="Liu, Luyu" w:date="2019-10-09T19:17:00Z">
        <w:r w:rsidR="004704CE">
          <w:rPr>
            <w:rFonts w:ascii="Times New Roman" w:hAnsi="Times New Roman" w:cs="Times New Roman"/>
            <w:sz w:val="24"/>
            <w:szCs w:val="24"/>
          </w:rPr>
          <w:t xml:space="preserve">   </w:t>
        </w:r>
      </w:ins>
      <w:del w:id="128" w:author="Liu, Luyu" w:date="2019-10-09T19:17:00Z">
        <w:r w:rsidR="00391233" w:rsidDel="004704CE">
          <w:rPr>
            <w:rFonts w:ascii="Times New Roman" w:hAnsi="Times New Roman" w:cs="Times New Roman"/>
            <w:sz w:val="24"/>
            <w:szCs w:val="24"/>
          </w:rPr>
          <w:delText xml:space="preserve"> </w:delText>
        </w:r>
      </w:del>
      <w:ins w:id="129" w:author="Miller,  Dr. Harvey J." w:date="2019-10-09T14:09:00Z">
        <w:del w:id="130" w:author="Liu, Luyu" w:date="2019-10-09T19:17:00Z">
          <w:r w:rsidR="00401E13" w:rsidDel="004704CE">
            <w:rPr>
              <w:rFonts w:ascii="Times New Roman" w:hAnsi="Times New Roman" w:cs="Times New Roman"/>
              <w:sz w:val="24"/>
              <w:szCs w:val="24"/>
            </w:rPr>
            <w:delText xml:space="preserve">  </w:delText>
          </w:r>
        </w:del>
        <w:r w:rsidR="00401E13">
          <w:rPr>
            <w:rFonts w:ascii="Times New Roman" w:hAnsi="Times New Roman" w:cs="Times New Roman"/>
            <w:sz w:val="24"/>
            <w:szCs w:val="24"/>
          </w:rPr>
          <w:t xml:space="preserve">However, </w:t>
        </w:r>
        <w:r w:rsidR="00140D83">
          <w:rPr>
            <w:rFonts w:ascii="Times New Roman" w:hAnsi="Times New Roman" w:cs="Times New Roman"/>
            <w:sz w:val="24"/>
            <w:szCs w:val="24"/>
          </w:rPr>
          <w:t xml:space="preserve">as </w:t>
        </w:r>
      </w:ins>
      <w:ins w:id="131" w:author="Liu, Luyu" w:date="2019-10-09T19:17:00Z">
        <w:r w:rsidR="004704CE">
          <w:rPr>
            <w:rFonts w:ascii="Times New Roman" w:hAnsi="Times New Roman" w:cs="Times New Roman"/>
            <w:sz w:val="24"/>
            <w:szCs w:val="24"/>
          </w:rPr>
          <w:fldChar w:fldCharType="begin" w:fldLock="1"/>
        </w:r>
      </w:ins>
      <w:ins w:id="132" w:author="Liu, Luyu" w:date="2019-10-09T19:18:00Z">
        <w:r w:rsidR="004704CE">
          <w:rPr>
            <w:rFonts w:ascii="Times New Roman" w:hAnsi="Times New Roman" w:cs="Times New Roman"/>
            <w:sz w:val="24"/>
            <w:szCs w:val="24"/>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2015)","manualFormatting":"Miller &amp; Goodchild (2015)","plainTextFormattedCitation":"(Miller &amp; Goodchild, 2015)","previouslyFormattedCitation":"(Miller &amp; Goodchild, 2015)"},"properties":{"noteIndex":0},"schema":"https://github.com/citation-style-language/schema/raw/master/csl-citation.json"}</w:instrText>
        </w:r>
      </w:ins>
      <w:del w:id="133" w:author="Liu, Luyu" w:date="2019-10-09T19:18:00Z">
        <w:r w:rsidR="004704CE" w:rsidDel="004704CE">
          <w:rPr>
            <w:rFonts w:ascii="Times New Roman" w:hAnsi="Times New Roman" w:cs="Times New Roman"/>
            <w:sz w:val="24"/>
            <w:szCs w:val="24"/>
          </w:rPr>
          <w:del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delInstrText>
        </w:r>
      </w:del>
      <w:r w:rsidR="004704CE">
        <w:rPr>
          <w:rFonts w:ascii="Times New Roman" w:hAnsi="Times New Roman" w:cs="Times New Roman"/>
          <w:sz w:val="24"/>
          <w:szCs w:val="24"/>
        </w:rPr>
        <w:fldChar w:fldCharType="separate"/>
      </w:r>
      <w:del w:id="134" w:author="Liu, Luyu" w:date="2019-10-09T19:18:00Z">
        <w:r w:rsidR="004704CE" w:rsidRPr="004704CE" w:rsidDel="004704CE">
          <w:rPr>
            <w:rFonts w:ascii="Times New Roman" w:hAnsi="Times New Roman" w:cs="Times New Roman"/>
            <w:noProof/>
            <w:sz w:val="24"/>
            <w:szCs w:val="24"/>
          </w:rPr>
          <w:delText>(</w:delText>
        </w:r>
      </w:del>
      <w:r w:rsidR="004704CE" w:rsidRPr="004704CE">
        <w:rPr>
          <w:rFonts w:ascii="Times New Roman" w:hAnsi="Times New Roman" w:cs="Times New Roman"/>
          <w:noProof/>
          <w:sz w:val="24"/>
          <w:szCs w:val="24"/>
        </w:rPr>
        <w:t>Miller &amp; Goodchild</w:t>
      </w:r>
      <w:del w:id="135" w:author="Liu, Luyu" w:date="2019-10-09T19:18:00Z">
        <w:r w:rsidR="004704CE" w:rsidRPr="004704CE" w:rsidDel="004704CE">
          <w:rPr>
            <w:rFonts w:ascii="Times New Roman" w:hAnsi="Times New Roman" w:cs="Times New Roman"/>
            <w:noProof/>
            <w:sz w:val="24"/>
            <w:szCs w:val="24"/>
          </w:rPr>
          <w:delText xml:space="preserve">, </w:delText>
        </w:r>
      </w:del>
      <w:ins w:id="136" w:author="Liu, Luyu" w:date="2019-10-09T19:18:00Z">
        <w:r w:rsidR="004704CE">
          <w:rPr>
            <w:rFonts w:ascii="Times New Roman" w:hAnsi="Times New Roman" w:cs="Times New Roman"/>
            <w:noProof/>
            <w:sz w:val="24"/>
            <w:szCs w:val="24"/>
          </w:rPr>
          <w:t xml:space="preserve"> (</w:t>
        </w:r>
      </w:ins>
      <w:r w:rsidR="004704CE" w:rsidRPr="004704CE">
        <w:rPr>
          <w:rFonts w:ascii="Times New Roman" w:hAnsi="Times New Roman" w:cs="Times New Roman"/>
          <w:noProof/>
          <w:sz w:val="24"/>
          <w:szCs w:val="24"/>
        </w:rPr>
        <w:t>2015)</w:t>
      </w:r>
      <w:ins w:id="137" w:author="Liu, Luyu" w:date="2019-10-09T19:17:00Z">
        <w:r w:rsidR="004704CE">
          <w:rPr>
            <w:rFonts w:ascii="Times New Roman" w:hAnsi="Times New Roman" w:cs="Times New Roman"/>
            <w:sz w:val="24"/>
            <w:szCs w:val="24"/>
          </w:rPr>
          <w:fldChar w:fldCharType="end"/>
        </w:r>
      </w:ins>
      <w:ins w:id="138" w:author="Miller,  Dr. Harvey J." w:date="2019-10-09T14:09:00Z">
        <w:del w:id="139" w:author="Liu, Luyu" w:date="2019-10-09T19:18:00Z">
          <w:r w:rsidR="00140D83" w:rsidDel="004704CE">
            <w:rPr>
              <w:rFonts w:ascii="Times New Roman" w:hAnsi="Times New Roman" w:cs="Times New Roman"/>
              <w:sz w:val="24"/>
              <w:szCs w:val="24"/>
            </w:rPr>
            <w:delText>Miller and Goodchild (2015)</w:delText>
          </w:r>
        </w:del>
        <w:r w:rsidR="00140D83">
          <w:rPr>
            <w:rFonts w:ascii="Times New Roman" w:hAnsi="Times New Roman" w:cs="Times New Roman"/>
            <w:sz w:val="24"/>
            <w:szCs w:val="24"/>
          </w:rPr>
          <w:t xml:space="preserve"> argue, in </w:t>
        </w:r>
      </w:ins>
      <w:ins w:id="140" w:author="Miller,  Dr. Harvey J." w:date="2019-10-09T14:15:00Z">
        <w:r w:rsidR="00140D83">
          <w:rPr>
            <w:rFonts w:ascii="Times New Roman" w:hAnsi="Times New Roman" w:cs="Times New Roman"/>
            <w:sz w:val="24"/>
            <w:szCs w:val="24"/>
          </w:rPr>
          <w:t xml:space="preserve">many </w:t>
        </w:r>
      </w:ins>
      <w:ins w:id="141" w:author="Miller,  Dr. Harvey J." w:date="2019-10-09T14:09:00Z">
        <w:r w:rsidR="00140D83">
          <w:rPr>
            <w:rFonts w:ascii="Times New Roman" w:hAnsi="Times New Roman" w:cs="Times New Roman"/>
            <w:sz w:val="24"/>
            <w:szCs w:val="24"/>
          </w:rPr>
          <w:t>applications</w:t>
        </w:r>
      </w:ins>
      <w:ins w:id="142" w:author="Miller,  Dr. Harvey J." w:date="2019-10-09T14:15:00Z">
        <w:r w:rsidR="00140D83">
          <w:rPr>
            <w:rFonts w:ascii="Times New Roman" w:hAnsi="Times New Roman" w:cs="Times New Roman"/>
            <w:sz w:val="24"/>
            <w:szCs w:val="24"/>
          </w:rPr>
          <w:t>, especially in urban science,</w:t>
        </w:r>
      </w:ins>
      <w:ins w:id="143" w:author="Miller,  Dr. Harvey J." w:date="2019-10-09T14:10:00Z">
        <w:r w:rsidR="00140D83">
          <w:rPr>
            <w:rFonts w:ascii="Times New Roman" w:hAnsi="Times New Roman" w:cs="Times New Roman"/>
            <w:sz w:val="24"/>
            <w:szCs w:val="24"/>
          </w:rPr>
          <w:t xml:space="preserve"> the unique and valuable </w:t>
        </w:r>
      </w:ins>
      <w:ins w:id="144" w:author="Miller,  Dr. Harvey J." w:date="2019-10-09T14:11:00Z">
        <w:r w:rsidR="00140D83">
          <w:rPr>
            <w:rFonts w:ascii="Times New Roman" w:hAnsi="Times New Roman" w:cs="Times New Roman"/>
            <w:sz w:val="24"/>
            <w:szCs w:val="24"/>
          </w:rPr>
          <w:t xml:space="preserve">characteristic </w:t>
        </w:r>
      </w:ins>
      <w:ins w:id="145" w:author="Miller,  Dr. Harvey J." w:date="2019-10-09T14:12:00Z">
        <w:r w:rsidR="00140D83">
          <w:rPr>
            <w:rFonts w:ascii="Times New Roman" w:hAnsi="Times New Roman" w:cs="Times New Roman"/>
            <w:sz w:val="24"/>
            <w:szCs w:val="24"/>
          </w:rPr>
          <w:t>of Big Data is</w:t>
        </w:r>
      </w:ins>
      <w:ins w:id="146" w:author="Miller,  Dr. Harvey J." w:date="2019-10-09T14:16:00Z">
        <w:r w:rsidR="00140D83">
          <w:rPr>
            <w:rFonts w:ascii="Times New Roman" w:hAnsi="Times New Roman" w:cs="Times New Roman"/>
            <w:sz w:val="24"/>
            <w:szCs w:val="24"/>
          </w:rPr>
          <w:t xml:space="preserve"> ubiquity: its widespread coverage and availability, often as a byproduct </w:t>
        </w:r>
      </w:ins>
      <w:ins w:id="147" w:author="Miller,  Dr. Harvey J." w:date="2019-10-09T14:17:00Z">
        <w:r w:rsidR="00140D83">
          <w:rPr>
            <w:rFonts w:ascii="Times New Roman" w:hAnsi="Times New Roman" w:cs="Times New Roman"/>
            <w:sz w:val="24"/>
            <w:szCs w:val="24"/>
          </w:rPr>
          <w:t>of digitally-enable operations and activities.</w:t>
        </w:r>
      </w:ins>
      <w:ins w:id="148" w:author="Miller,  Dr. Harvey J." w:date="2019-10-09T14:12:00Z">
        <w:r w:rsidR="00140D83">
          <w:rPr>
            <w:rFonts w:ascii="Times New Roman" w:hAnsi="Times New Roman" w:cs="Times New Roman"/>
            <w:sz w:val="24"/>
            <w:szCs w:val="24"/>
          </w:rPr>
          <w:t xml:space="preserve"> </w:t>
        </w:r>
      </w:ins>
      <w:ins w:id="149" w:author="Miller,  Dr. Harvey J." w:date="2019-10-09T14:10:00Z">
        <w:r w:rsidR="00140D83">
          <w:rPr>
            <w:rFonts w:ascii="Times New Roman" w:hAnsi="Times New Roman" w:cs="Times New Roman"/>
            <w:sz w:val="24"/>
            <w:szCs w:val="24"/>
          </w:rPr>
          <w:t xml:space="preserve"> </w:t>
        </w:r>
      </w:ins>
      <w:del w:id="150" w:author="Miller,  Dr. Harvey J." w:date="2019-10-09T14:04:00Z">
        <w:r w:rsidR="00391233" w:rsidDel="00401E13">
          <w:rPr>
            <w:rFonts w:ascii="Times New Roman" w:hAnsi="Times New Roman" w:cs="Times New Roman"/>
            <w:sz w:val="24"/>
            <w:szCs w:val="24"/>
          </w:rPr>
          <w:delText xml:space="preserve">The widespread application of advanced transmission, data storage, and </w:delText>
        </w:r>
        <w:r w:rsidR="00391233" w:rsidDel="00401E13">
          <w:rPr>
            <w:rFonts w:ascii="Times New Roman" w:hAnsi="Times New Roman" w:cs="Times New Roman" w:hint="eastAsia"/>
            <w:sz w:val="24"/>
            <w:szCs w:val="24"/>
          </w:rPr>
          <w:delText>com</w:delText>
        </w:r>
        <w:r w:rsidR="00391233" w:rsidDel="00401E13">
          <w:rPr>
            <w:rFonts w:ascii="Times New Roman" w:hAnsi="Times New Roman" w:cs="Times New Roman"/>
            <w:sz w:val="24"/>
            <w:szCs w:val="24"/>
          </w:rPr>
          <w:delText>putation</w:delText>
        </w:r>
        <w:r w:rsidR="00F851B8" w:rsidDel="00401E13">
          <w:rPr>
            <w:rFonts w:ascii="Times New Roman" w:hAnsi="Times New Roman" w:cs="Times New Roman"/>
            <w:sz w:val="24"/>
            <w:szCs w:val="24"/>
          </w:rPr>
          <w:delText xml:space="preserve">al infrastructure </w:delText>
        </w:r>
        <w:r w:rsidR="00391233" w:rsidDel="00401E13">
          <w:rPr>
            <w:rFonts w:ascii="Times New Roman" w:hAnsi="Times New Roman" w:cs="Times New Roman"/>
            <w:sz w:val="24"/>
            <w:szCs w:val="24"/>
          </w:rPr>
          <w:delText xml:space="preserve">and rapid progress of information and communication technologies (ICTs) provide the technical support for the Big Data </w:delText>
        </w:r>
        <w:r w:rsidR="00391233" w:rsidDel="00401E13">
          <w:rPr>
            <w:rFonts w:ascii="Times New Roman" w:hAnsi="Times New Roman" w:cs="Times New Roman"/>
            <w:sz w:val="24"/>
            <w:szCs w:val="24"/>
          </w:rPr>
          <w:fldChar w:fldCharType="begin" w:fldLock="1"/>
        </w:r>
        <w:r w:rsidR="00391233" w:rsidRPr="004704CE" w:rsidDel="00401E13">
          <w:rPr>
            <w:rFonts w:ascii="Times New Roman" w:hAnsi="Times New Roman" w:cs="Times New Roman"/>
            <w:sz w:val="24"/>
            <w:szCs w:val="24"/>
          </w:rPr>
          <w:del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delInstrText>
        </w:r>
        <w:r w:rsidR="00391233" w:rsidDel="00401E13">
          <w:rPr>
            <w:rFonts w:ascii="Times New Roman" w:hAnsi="Times New Roman" w:cs="Times New Roman"/>
            <w:sz w:val="24"/>
            <w:szCs w:val="24"/>
          </w:rPr>
          <w:fldChar w:fldCharType="separate"/>
        </w:r>
        <w:r w:rsidR="00391233" w:rsidRPr="00CA511B" w:rsidDel="00401E13">
          <w:rPr>
            <w:rFonts w:ascii="Times New Roman" w:hAnsi="Times New Roman" w:cs="Times New Roman"/>
            <w:noProof/>
            <w:sz w:val="24"/>
            <w:szCs w:val="24"/>
          </w:rPr>
          <w:delText>(Hilbert, 2016)</w:delText>
        </w:r>
        <w:r w:rsidR="00391233" w:rsidDel="00401E13">
          <w:rPr>
            <w:rFonts w:ascii="Times New Roman" w:hAnsi="Times New Roman" w:cs="Times New Roman"/>
            <w:sz w:val="24"/>
            <w:szCs w:val="24"/>
          </w:rPr>
          <w:fldChar w:fldCharType="end"/>
        </w:r>
        <w:r w:rsidR="00391233" w:rsidDel="00401E13">
          <w:rPr>
            <w:rFonts w:ascii="Times New Roman" w:hAnsi="Times New Roman" w:cs="Times New Roman"/>
            <w:sz w:val="24"/>
            <w:szCs w:val="24"/>
          </w:rPr>
          <w:delText xml:space="preserve">. </w:delText>
        </w:r>
      </w:del>
    </w:p>
    <w:p w14:paraId="6190BC0A" w14:textId="62A2FCF4"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w:t>
      </w:r>
      <w:ins w:id="151" w:author="Miller,  Dr. Harvey J." w:date="2019-10-09T14:26:00Z">
        <w:r w:rsidR="00D04580">
          <w:rPr>
            <w:rFonts w:ascii="Times New Roman" w:eastAsia="Yu Mincho" w:hAnsi="Times New Roman" w:cs="Times New Roman"/>
            <w:sz w:val="24"/>
            <w:szCs w:val="24"/>
            <w:lang w:eastAsia="ja-JP"/>
          </w:rPr>
          <w:t xml:space="preserve">public </w:t>
        </w:r>
        <w:r w:rsidR="00D04580">
          <w:rPr>
            <w:rFonts w:ascii="Times New Roman" w:eastAsia="Yu Mincho" w:hAnsi="Times New Roman" w:cs="Times New Roman"/>
            <w:sz w:val="24"/>
            <w:szCs w:val="24"/>
            <w:lang w:eastAsia="ja-JP"/>
          </w:rPr>
          <w:lastRenderedPageBreak/>
          <w:t>transit</w:t>
        </w:r>
      </w:ins>
      <w:del w:id="152" w:author="Miller,  Dr. Harvey J." w:date="2019-10-09T14:25:00Z">
        <w:r w:rsidR="00491109" w:rsidDel="00D04580">
          <w:rPr>
            <w:rFonts w:ascii="Times New Roman" w:eastAsia="Yu Mincho" w:hAnsi="Times New Roman" w:cs="Times New Roman"/>
            <w:sz w:val="24"/>
            <w:szCs w:val="24"/>
            <w:lang w:eastAsia="ja-JP"/>
          </w:rPr>
          <w:delText>PT</w:delText>
        </w:r>
      </w:del>
      <w:r w:rsidR="00491109">
        <w:rPr>
          <w:rFonts w:ascii="Times New Roman" w:eastAsia="Yu Mincho" w:hAnsi="Times New Roman" w:cs="Times New Roman"/>
          <w:sz w:val="24"/>
          <w:szCs w:val="24"/>
          <w:lang w:eastAsia="ja-JP"/>
        </w:rPr>
        <w:t xml:space="preserve">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 xml:space="preserve">fer performance in a </w:t>
      </w:r>
      <w:ins w:id="153" w:author="Miller,  Dr. Harvey J." w:date="2019-10-09T14:26:00Z">
        <w:r w:rsidR="00D04580">
          <w:rPr>
            <w:rFonts w:ascii="Times New Roman" w:eastAsia="Yu Mincho" w:hAnsi="Times New Roman" w:cs="Times New Roman"/>
            <w:sz w:val="24"/>
            <w:szCs w:val="24"/>
            <w:lang w:eastAsia="ja-JP"/>
          </w:rPr>
          <w:t>transit</w:t>
        </w:r>
      </w:ins>
      <w:del w:id="154" w:author="Miller,  Dr. Harvey J." w:date="2019-10-09T14:26:00Z">
        <w:r w:rsidR="00F145D6" w:rsidDel="00D04580">
          <w:rPr>
            <w:rFonts w:ascii="Times New Roman" w:eastAsia="Yu Mincho" w:hAnsi="Times New Roman" w:cs="Times New Roman"/>
            <w:sz w:val="24"/>
            <w:szCs w:val="24"/>
            <w:lang w:eastAsia="ja-JP"/>
          </w:rPr>
          <w:delText>PT</w:delText>
        </w:r>
      </w:del>
      <w:r w:rsidR="00F145D6">
        <w:rPr>
          <w:rFonts w:ascii="Times New Roman" w:eastAsia="Yu Mincho" w:hAnsi="Times New Roman" w:cs="Times New Roman"/>
          <w:sz w:val="24"/>
          <w:szCs w:val="24"/>
          <w:lang w:eastAsia="ja-JP"/>
        </w:rPr>
        <w:t xml:space="preserve"> system.</w:t>
      </w:r>
    </w:p>
    <w:p w14:paraId="7F236A51" w14:textId="1FE3845F"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However, big data </w:t>
      </w:r>
      <w:ins w:id="155" w:author="Miller,  Dr. Harvey J." w:date="2019-10-09T14:28:00Z">
        <w:r w:rsidR="00D04580">
          <w:rPr>
            <w:rFonts w:ascii="Times New Roman" w:eastAsia="Yu Mincho" w:hAnsi="Times New Roman" w:cs="Times New Roman"/>
            <w:sz w:val="24"/>
            <w:szCs w:val="24"/>
            <w:lang w:eastAsia="ja-JP"/>
          </w:rPr>
          <w:t xml:space="preserve">also </w:t>
        </w:r>
      </w:ins>
      <w:r>
        <w:rPr>
          <w:rFonts w:ascii="Times New Roman" w:eastAsia="Yu Mincho" w:hAnsi="Times New Roman" w:cs="Times New Roman"/>
          <w:sz w:val="24"/>
          <w:szCs w:val="24"/>
          <w:lang w:eastAsia="ja-JP"/>
        </w:rPr>
        <w:t xml:space="preserve">has </w:t>
      </w:r>
      <w:ins w:id="156" w:author="Miller,  Dr. Harvey J." w:date="2019-10-09T14:26:00Z">
        <w:r w:rsidR="00D04580">
          <w:rPr>
            <w:rFonts w:ascii="Times New Roman" w:eastAsia="Yu Mincho" w:hAnsi="Times New Roman" w:cs="Times New Roman"/>
            <w:sz w:val="24"/>
            <w:szCs w:val="24"/>
            <w:lang w:eastAsia="ja-JP"/>
          </w:rPr>
          <w:t>limitations</w:t>
        </w:r>
      </w:ins>
      <w:del w:id="157" w:author="Miller,  Dr. Harvey J." w:date="2019-10-09T14:26:00Z">
        <w:r w:rsidDel="00D04580">
          <w:rPr>
            <w:rFonts w:ascii="Times New Roman" w:eastAsia="Yu Mincho" w:hAnsi="Times New Roman" w:cs="Times New Roman"/>
            <w:sz w:val="24"/>
            <w:szCs w:val="24"/>
            <w:lang w:eastAsia="ja-JP"/>
          </w:rPr>
          <w:delText>its own inherent issues</w:delText>
        </w:r>
      </w:del>
      <w:r>
        <w:rPr>
          <w:rFonts w:ascii="Times New Roman" w:eastAsia="Yu Mincho" w:hAnsi="Times New Roman" w:cs="Times New Roman"/>
          <w:sz w:val="24"/>
          <w:szCs w:val="24"/>
          <w:lang w:eastAsia="ja-JP"/>
        </w:rPr>
        <w:t xml:space="preserve">. </w:t>
      </w:r>
      <w:ins w:id="158" w:author="Miller,  Dr. Harvey J." w:date="2019-10-09T14:28:00Z">
        <w:r w:rsidR="00D04580">
          <w:rPr>
            <w:rFonts w:ascii="Times New Roman" w:eastAsia="Yu Mincho" w:hAnsi="Times New Roman" w:cs="Times New Roman"/>
            <w:sz w:val="24"/>
            <w:szCs w:val="24"/>
            <w:lang w:eastAsia="ja-JP"/>
          </w:rPr>
          <w:t>As suggested by the characteristic “</w:t>
        </w:r>
      </w:ins>
      <w:ins w:id="159" w:author="Miller,  Dr. Harvey J." w:date="2019-10-09T14:29:00Z">
        <w:r w:rsidR="00D04580">
          <w:rPr>
            <w:rFonts w:ascii="Times New Roman" w:eastAsia="Yu Mincho" w:hAnsi="Times New Roman" w:cs="Times New Roman"/>
            <w:sz w:val="24"/>
            <w:szCs w:val="24"/>
            <w:lang w:eastAsia="ja-JP"/>
          </w:rPr>
          <w:t>high variety,”</w:t>
        </w:r>
      </w:ins>
      <w:ins w:id="160" w:author="Miller,  Dr. Harvey J." w:date="2019-10-09T14:28:00Z">
        <w:r w:rsidR="00D04580">
          <w:rPr>
            <w:rFonts w:ascii="Times New Roman" w:eastAsia="Yu Mincho" w:hAnsi="Times New Roman" w:cs="Times New Roman"/>
            <w:sz w:val="24"/>
            <w:szCs w:val="24"/>
            <w:lang w:eastAsia="ja-JP"/>
          </w:rPr>
          <w:t xml:space="preserve"> </w:t>
        </w:r>
      </w:ins>
      <w:ins w:id="161" w:author="Miller,  Dr. Harvey J." w:date="2019-10-09T14:29:00Z">
        <w:r w:rsidR="00D04580">
          <w:rPr>
            <w:rFonts w:ascii="Times New Roman" w:eastAsia="Yu Mincho" w:hAnsi="Times New Roman" w:cs="Times New Roman"/>
            <w:sz w:val="24"/>
            <w:szCs w:val="24"/>
            <w:lang w:eastAsia="ja-JP"/>
          </w:rPr>
          <w:t>t</w:t>
        </w:r>
      </w:ins>
      <w:ins w:id="162" w:author="Miller,  Dr. Harvey J." w:date="2019-10-09T14:28:00Z">
        <w:r w:rsidR="00D04580">
          <w:rPr>
            <w:rFonts w:ascii="Times New Roman" w:eastAsia="Yu Mincho" w:hAnsi="Times New Roman" w:cs="Times New Roman"/>
            <w:sz w:val="24"/>
            <w:szCs w:val="24"/>
            <w:lang w:eastAsia="ja-JP"/>
          </w:rPr>
          <w:t xml:space="preserve">hese data are often </w:t>
        </w:r>
      </w:ins>
      <w:del w:id="163" w:author="Miller,  Dr. Harvey J." w:date="2019-10-09T14:26:00Z">
        <w:r w:rsidDel="00D04580">
          <w:rPr>
            <w:rFonts w:ascii="Times New Roman" w:eastAsia="Yu Mincho" w:hAnsi="Times New Roman" w:cs="Times New Roman"/>
            <w:sz w:val="24"/>
            <w:szCs w:val="24"/>
            <w:lang w:eastAsia="ja-JP"/>
          </w:rPr>
          <w:delText xml:space="preserve">Among the three “Vs”, </w:delText>
        </w:r>
      </w:del>
      <w:del w:id="164" w:author="Miller,  Dr. Harvey J." w:date="2019-10-09T14:28:00Z">
        <w:r w:rsidDel="00D04580">
          <w:rPr>
            <w:rFonts w:ascii="Times New Roman" w:eastAsia="Yu Mincho" w:hAnsi="Times New Roman" w:cs="Times New Roman"/>
            <w:sz w:val="24"/>
            <w:szCs w:val="24"/>
            <w:lang w:eastAsia="ja-JP"/>
          </w:rPr>
          <w:delText xml:space="preserve">high variety shows the </w:delText>
        </w:r>
      </w:del>
      <w:r>
        <w:rPr>
          <w:rFonts w:ascii="Times New Roman" w:eastAsia="Yu Mincho" w:hAnsi="Times New Roman" w:cs="Times New Roman"/>
          <w:sz w:val="24"/>
          <w:szCs w:val="24"/>
          <w:lang w:eastAsia="ja-JP"/>
        </w:rPr>
        <w:t>heterogene</w:t>
      </w:r>
      <w:ins w:id="165" w:author="Miller,  Dr. Harvey J." w:date="2019-10-09T14:29:00Z">
        <w:r w:rsidR="00D04580">
          <w:rPr>
            <w:rFonts w:ascii="Times New Roman" w:eastAsia="Yu Mincho" w:hAnsi="Times New Roman" w:cs="Times New Roman"/>
            <w:sz w:val="24"/>
            <w:szCs w:val="24"/>
            <w:lang w:eastAsia="ja-JP"/>
          </w:rPr>
          <w:t>ous</w:t>
        </w:r>
      </w:ins>
      <w:del w:id="166" w:author="Miller,  Dr. Harvey J." w:date="2019-10-09T14:29:00Z">
        <w:r w:rsidDel="00D04580">
          <w:rPr>
            <w:rFonts w:ascii="Times New Roman" w:eastAsia="Yu Mincho" w:hAnsi="Times New Roman" w:cs="Times New Roman"/>
            <w:sz w:val="24"/>
            <w:szCs w:val="24"/>
            <w:lang w:eastAsia="ja-JP"/>
          </w:rPr>
          <w:delText>ity</w:delText>
        </w:r>
      </w:del>
      <w:ins w:id="167" w:author="Miller,  Dr. Harvey J." w:date="2019-10-09T14:29:00Z">
        <w:r w:rsidR="00D04580">
          <w:rPr>
            <w:rFonts w:ascii="Times New Roman" w:eastAsia="Yu Mincho" w:hAnsi="Times New Roman" w:cs="Times New Roman"/>
            <w:sz w:val="24"/>
            <w:szCs w:val="24"/>
            <w:lang w:eastAsia="ja-JP"/>
          </w:rPr>
          <w:t xml:space="preserve"> in terms of structure, quality and support: </w:t>
        </w:r>
        <w:r w:rsidR="00DC5489">
          <w:rPr>
            <w:rFonts w:ascii="Times New Roman" w:eastAsia="Yu Mincho" w:hAnsi="Times New Roman" w:cs="Times New Roman"/>
            <w:sz w:val="24"/>
            <w:szCs w:val="24"/>
            <w:lang w:eastAsia="ja-JP"/>
          </w:rPr>
          <w:t xml:space="preserve">including </w:t>
        </w:r>
      </w:ins>
      <w:del w:id="168" w:author="Miller,  Dr. Harvey J." w:date="2019-10-09T14:29:00Z">
        <w:r w:rsidDel="00D04580">
          <w:rPr>
            <w:rFonts w:ascii="Times New Roman" w:eastAsia="Yu Mincho" w:hAnsi="Times New Roman" w:cs="Times New Roman"/>
            <w:sz w:val="24"/>
            <w:szCs w:val="24"/>
            <w:lang w:eastAsia="ja-JP"/>
          </w:rPr>
          <w:delText xml:space="preserve"> of the big data</w:delText>
        </w:r>
        <w:r w:rsidR="0045276C" w:rsidDel="00D04580">
          <w:rPr>
            <w:rFonts w:ascii="Times New Roman" w:eastAsia="Yu Mincho" w:hAnsi="Times New Roman" w:cs="Times New Roman"/>
            <w:sz w:val="24"/>
            <w:szCs w:val="24"/>
            <w:lang w:eastAsia="ja-JP"/>
          </w:rPr>
          <w:delText xml:space="preserve">: </w:delText>
        </w:r>
      </w:del>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structured data</w:t>
      </w:r>
      <w:ins w:id="169" w:author="Miller,  Dr. Harvey J." w:date="2019-10-09T14:29:00Z">
        <w:r w:rsidR="00DC5489">
          <w:rPr>
            <w:rFonts w:ascii="Times New Roman" w:eastAsia="Yu Mincho" w:hAnsi="Times New Roman" w:cs="Times New Roman"/>
            <w:sz w:val="24"/>
            <w:szCs w:val="24"/>
            <w:lang w:eastAsia="ja-JP"/>
          </w:rPr>
          <w:t xml:space="preserve"> such as video and text</w:t>
        </w:r>
      </w:ins>
      <w:r>
        <w:rPr>
          <w:rFonts w:ascii="Times New Roman" w:eastAsia="Yu Mincho" w:hAnsi="Times New Roman" w:cs="Times New Roman"/>
          <w:sz w:val="24"/>
          <w:szCs w:val="24"/>
          <w:lang w:eastAsia="ja-JP"/>
        </w:rPr>
        <w:t xml:space="preserve">,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 xml:space="preserve">a, and lack of quality control all make </w:t>
      </w:r>
      <w:del w:id="170" w:author="Miller,  Dr. Harvey J." w:date="2019-10-09T14:30:00Z">
        <w:r w:rsidR="00177107" w:rsidDel="00DC5489">
          <w:rPr>
            <w:rFonts w:ascii="Times New Roman" w:eastAsia="Yu Mincho" w:hAnsi="Times New Roman" w:cs="Times New Roman"/>
            <w:sz w:val="24"/>
            <w:szCs w:val="24"/>
            <w:lang w:eastAsia="ja-JP"/>
          </w:rPr>
          <w:delText>automated</w:delText>
        </w:r>
        <w:r w:rsidR="002227E9" w:rsidDel="00DC5489">
          <w:rPr>
            <w:rFonts w:ascii="Times New Roman" w:eastAsia="Yu Mincho" w:hAnsi="Times New Roman" w:cs="Times New Roman"/>
            <w:sz w:val="24"/>
            <w:szCs w:val="24"/>
            <w:lang w:eastAsia="ja-JP"/>
          </w:rPr>
          <w:delText>-generated</w:delText>
        </w:r>
        <w:r w:rsidR="00177107" w:rsidDel="00DC5489">
          <w:rPr>
            <w:rFonts w:ascii="Times New Roman" w:eastAsia="Yu Mincho" w:hAnsi="Times New Roman" w:cs="Times New Roman"/>
            <w:sz w:val="24"/>
            <w:szCs w:val="24"/>
            <w:lang w:eastAsia="ja-JP"/>
          </w:rPr>
          <w:delText xml:space="preserve"> </w:delText>
        </w:r>
      </w:del>
      <w:r w:rsidR="00177107">
        <w:rPr>
          <w:rFonts w:ascii="Times New Roman" w:eastAsia="Yu Mincho" w:hAnsi="Times New Roman" w:cs="Times New Roman"/>
          <w:sz w:val="24"/>
          <w:szCs w:val="24"/>
          <w:lang w:eastAsia="ja-JP"/>
        </w:rPr>
        <w:t xml:space="preserve">big data </w:t>
      </w:r>
      <w:ins w:id="171" w:author="Miller,  Dr. Harvey J." w:date="2019-10-09T14:30:00Z">
        <w:r w:rsidR="00DC5489">
          <w:rPr>
            <w:rFonts w:ascii="Times New Roman" w:eastAsia="Yu Mincho" w:hAnsi="Times New Roman" w:cs="Times New Roman"/>
            <w:sz w:val="24"/>
            <w:szCs w:val="24"/>
            <w:lang w:eastAsia="ja-JP"/>
          </w:rPr>
          <w:t xml:space="preserve">challenging from a scientific perspective </w:t>
        </w:r>
      </w:ins>
      <w:del w:id="172" w:author="Miller,  Dr. Harvey J." w:date="2019-10-09T14:30:00Z">
        <w:r w:rsidR="00177107" w:rsidDel="00DC5489">
          <w:rPr>
            <w:rFonts w:ascii="Times New Roman" w:eastAsia="Yu Mincho" w:hAnsi="Times New Roman" w:cs="Times New Roman"/>
            <w:sz w:val="24"/>
            <w:szCs w:val="24"/>
            <w:lang w:eastAsia="ja-JP"/>
          </w:rPr>
          <w:delText>hard to work with</w:delText>
        </w:r>
        <w:r w:rsidR="00A1480C" w:rsidDel="00DC5489">
          <w:rPr>
            <w:rFonts w:ascii="Times New Roman" w:eastAsia="Yu Mincho" w:hAnsi="Times New Roman" w:cs="Times New Roman"/>
            <w:sz w:val="24"/>
            <w:szCs w:val="24"/>
            <w:lang w:eastAsia="ja-JP"/>
          </w:rPr>
          <w:delText xml:space="preserve"> </w:delText>
        </w:r>
      </w:del>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w:t>
      </w:r>
      <w:ins w:id="173" w:author="Miller,  Dr. Harvey J." w:date="2019-10-09T14:31:00Z">
        <w:r w:rsidR="00DC5489">
          <w:rPr>
            <w:rFonts w:ascii="Times New Roman" w:eastAsia="Yu Mincho" w:hAnsi="Times New Roman" w:cs="Times New Roman"/>
            <w:sz w:val="24"/>
            <w:szCs w:val="24"/>
            <w:lang w:eastAsia="ja-JP"/>
          </w:rPr>
          <w:t>schedule</w:t>
        </w:r>
      </w:ins>
      <w:ins w:id="174" w:author="Miller,  Dr. Harvey J." w:date="2019-10-09T14:30:00Z">
        <w:r w:rsidR="00DC5489">
          <w:rPr>
            <w:rFonts w:ascii="Times New Roman" w:eastAsia="Yu Mincho" w:hAnsi="Times New Roman" w:cs="Times New Roman"/>
            <w:sz w:val="24"/>
            <w:szCs w:val="24"/>
            <w:lang w:eastAsia="ja-JP"/>
          </w:rPr>
          <w:t xml:space="preserve"> </w:t>
        </w:r>
      </w:ins>
      <w:ins w:id="175" w:author="Miller,  Dr. Harvey J." w:date="2019-10-09T14:31:00Z">
        <w:r w:rsidR="00DC5489">
          <w:rPr>
            <w:rFonts w:ascii="Times New Roman" w:eastAsia="Yu Mincho" w:hAnsi="Times New Roman" w:cs="Times New Roman"/>
            <w:sz w:val="24"/>
            <w:szCs w:val="24"/>
            <w:lang w:eastAsia="ja-JP"/>
          </w:rPr>
          <w:t xml:space="preserve">and </w:t>
        </w:r>
      </w:ins>
      <w:r w:rsidR="009578C7">
        <w:rPr>
          <w:rFonts w:ascii="Times New Roman" w:eastAsia="Yu Mincho" w:hAnsi="Times New Roman" w:cs="Times New Roman"/>
          <w:sz w:val="24"/>
          <w:szCs w:val="24"/>
          <w:lang w:eastAsia="ja-JP"/>
        </w:rPr>
        <w:t xml:space="preserve">real-time data, such as </w:t>
      </w:r>
      <w:r w:rsidR="00F719D0">
        <w:rPr>
          <w:rFonts w:ascii="Times New Roman" w:eastAsia="Yu Mincho" w:hAnsi="Times New Roman" w:cs="Times New Roman"/>
          <w:sz w:val="24"/>
          <w:szCs w:val="24"/>
          <w:lang w:eastAsia="ja-JP"/>
        </w:rPr>
        <w:t xml:space="preserve">General Transit Feed Specification </w:t>
      </w:r>
      <w:del w:id="176" w:author="Liu, Luyu" w:date="2019-10-09T19:26:00Z">
        <w:r w:rsidR="00F719D0" w:rsidDel="00B67237">
          <w:rPr>
            <w:rFonts w:ascii="Times New Roman" w:eastAsia="Yu Mincho" w:hAnsi="Times New Roman" w:cs="Times New Roman"/>
            <w:sz w:val="24"/>
            <w:szCs w:val="24"/>
            <w:lang w:eastAsia="ja-JP"/>
          </w:rPr>
          <w:delText>(</w:delText>
        </w:r>
        <w:r w:rsidR="009578C7" w:rsidDel="00B67237">
          <w:rPr>
            <w:rFonts w:ascii="Times New Roman" w:eastAsia="Yu Mincho" w:hAnsi="Times New Roman" w:cs="Times New Roman"/>
            <w:sz w:val="24"/>
            <w:szCs w:val="24"/>
            <w:lang w:eastAsia="ja-JP"/>
          </w:rPr>
          <w:delText>GTFS</w:delText>
        </w:r>
        <w:r w:rsidR="00F719D0" w:rsidDel="00B67237">
          <w:rPr>
            <w:rFonts w:ascii="Times New Roman" w:eastAsia="Yu Mincho" w:hAnsi="Times New Roman" w:cs="Times New Roman"/>
            <w:sz w:val="24"/>
            <w:szCs w:val="24"/>
            <w:lang w:eastAsia="ja-JP"/>
          </w:rPr>
          <w:delText>)</w:delText>
        </w:r>
      </w:del>
      <w:ins w:id="177" w:author="Liu, Luyu" w:date="2019-10-09T19:20:00Z">
        <w:r w:rsidR="004704CE">
          <w:rPr>
            <w:rFonts w:ascii="Times New Roman" w:eastAsia="Yu Mincho" w:hAnsi="Times New Roman" w:cs="Times New Roman"/>
            <w:sz w:val="24"/>
            <w:szCs w:val="24"/>
            <w:lang w:eastAsia="ja-JP"/>
          </w:rPr>
          <w:fldChar w:fldCharType="begin" w:fldLock="1"/>
        </w:r>
      </w:ins>
      <w:r w:rsidR="004704CE">
        <w:rPr>
          <w:rFonts w:ascii="Times New Roman" w:eastAsia="Yu Mincho" w:hAnsi="Times New Roman" w:cs="Times New Roman"/>
          <w:sz w:val="24"/>
          <w:szCs w:val="24"/>
          <w:lang w:eastAsia="ja-JP"/>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Updates","type":"webpage"},"uris":["http://www.mendeley.com/documents/?uuid=d3ffd7a9-2483-4d48-8b66-3646dfa539d1"]},{"id":"ITEM-2","itemData":{"URL":"https://developers.google.com/transit/gtfs/","abstract":"GTFS Static Overview","accessed":{"date-parts":[["2018","3","8"]]},"author":[{"dropping-particle":"","family":"Google Developers","given":"","non-dropping-particle":"","parse-names":false,"suffix":""}],"id":"ITEM-2","issued":{"date-parts":[["2016"]]},"title":"GTFS Static Overview | Static Transit | Google Developers","type":"webpage"},"uris":["http://www.mendeley.com/documents/?uuid=850ac14c-25d7-4766-85ba-214da18b97ce"]}],"mendeley":{"formattedCitation":"(Google Developers, 2016, 2018)","plainTextFormattedCitation":"(Google Developers, 2016, 2018)","previouslyFormattedCitation":"(Google Developers, 2016, 2018)"},"properties":{"noteIndex":0},"schema":"https://github.com/citation-style-language/schema/raw/master/csl-citation.json"}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(Google Developers, 2016, 2018)</w:t>
      </w:r>
      <w:ins w:id="178" w:author="Liu, Luyu" w:date="2019-10-09T19:20:00Z">
        <w:r w:rsidR="004704CE">
          <w:rPr>
            <w:rFonts w:ascii="Times New Roman" w:eastAsia="Yu Mincho" w:hAnsi="Times New Roman" w:cs="Times New Roman"/>
            <w:sz w:val="24"/>
            <w:szCs w:val="24"/>
            <w:lang w:eastAsia="ja-JP"/>
          </w:rPr>
          <w:fldChar w:fldCharType="end"/>
        </w:r>
      </w:ins>
      <w:r w:rsidR="0050213F">
        <w:rPr>
          <w:rFonts w:ascii="Times New Roman" w:eastAsia="Yu Mincho" w:hAnsi="Times New Roman" w:cs="Times New Roman"/>
          <w:sz w:val="24"/>
          <w:szCs w:val="24"/>
          <w:lang w:eastAsia="ja-JP"/>
        </w:rPr>
        <w:t xml:space="preserve"> and Service Interface for Real Time Information </w:t>
      </w:r>
      <w:del w:id="179" w:author="Liu, Luyu" w:date="2019-10-09T19:26:00Z">
        <w:r w:rsidR="0050213F" w:rsidDel="00B67237">
          <w:rPr>
            <w:rFonts w:ascii="Times New Roman" w:eastAsia="Yu Mincho" w:hAnsi="Times New Roman" w:cs="Times New Roman"/>
            <w:sz w:val="24"/>
            <w:szCs w:val="24"/>
            <w:lang w:eastAsia="ja-JP"/>
          </w:rPr>
          <w:delText>(SIRI)</w:delText>
        </w:r>
      </w:del>
      <w:ins w:id="180" w:author="Liu, Luyu" w:date="2019-10-09T19:26:00Z">
        <w:r w:rsidR="004704CE">
          <w:rPr>
            <w:rFonts w:ascii="Times New Roman" w:eastAsia="Yu Mincho" w:hAnsi="Times New Roman" w:cs="Times New Roman"/>
            <w:sz w:val="24"/>
            <w:szCs w:val="24"/>
            <w:lang w:eastAsia="ja-JP"/>
          </w:rPr>
          <w:fldChar w:fldCharType="begin" w:fldLock="1"/>
        </w:r>
      </w:ins>
      <w:r w:rsidR="004704CE">
        <w:rPr>
          <w:rFonts w:ascii="Times New Roman" w:eastAsia="Yu Mincho" w:hAnsi="Times New Roman" w:cs="Times New Roman"/>
          <w:sz w:val="24"/>
          <w:szCs w:val="24"/>
          <w:lang w:eastAsia="ja-JP"/>
        </w:rPr>
        <w:instrText>ADDIN CSL_CITATION {"citationItems":[{"id":"ITEM-1","itemData":{"author":[{"dropping-particle":"","family":"Transmodel","given":"","non-dropping-particle":"","parse-names":false,"suffix":""}],"id":"ITEM-1","issued":{"date-parts":[["2019"]]},"title":"Standard Interface for Real-time Information","type":"article-journal"},"uris":["http://www.mendeley.com/documents/?uuid=14f50eb0-f55b-4698-97b4-e9cf894c000b"]}],"mendeley":{"formattedCitation":"(Transmodel, 2019)","plainTextFormattedCitation":"(Transmodel, 2019)"},"properties":{"noteIndex":0},"schema":"https://github.com/citation-style-language/schema/raw/master/csl-citation.json"}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(Transmodel, 2019)</w:t>
      </w:r>
      <w:ins w:id="181" w:author="Liu, Luyu" w:date="2019-10-09T19:26:00Z">
        <w:r w:rsidR="004704CE">
          <w:rPr>
            <w:rFonts w:ascii="Times New Roman" w:eastAsia="Yu Mincho" w:hAnsi="Times New Roman" w:cs="Times New Roman"/>
            <w:sz w:val="24"/>
            <w:szCs w:val="24"/>
            <w:lang w:eastAsia="ja-JP"/>
          </w:rPr>
          <w:fldChar w:fldCharType="end"/>
        </w:r>
      </w:ins>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w:t>
      </w:r>
      <w:ins w:id="182" w:author="Miller,  Dr. Harvey J." w:date="2019-10-09T14:31:00Z">
        <w:r w:rsidR="00DC5489">
          <w:rPr>
            <w:rFonts w:ascii="Times New Roman" w:eastAsia="Yu Mincho" w:hAnsi="Times New Roman" w:cs="Times New Roman"/>
            <w:sz w:val="24"/>
            <w:szCs w:val="24"/>
            <w:lang w:eastAsia="ja-JP"/>
          </w:rPr>
          <w:t xml:space="preserve">help </w:t>
        </w:r>
      </w:ins>
      <w:r w:rsidR="00177107">
        <w:rPr>
          <w:rFonts w:ascii="Times New Roman" w:eastAsia="Yu Mincho" w:hAnsi="Times New Roman" w:cs="Times New Roman"/>
          <w:sz w:val="24"/>
          <w:szCs w:val="24"/>
          <w:lang w:eastAsia="ja-JP"/>
        </w:rPr>
        <w:t xml:space="preserve">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76CACBB1" w:rsidR="00491109" w:rsidRDefault="00DC5489" w:rsidP="00491109">
      <w:pPr>
        <w:spacing w:line="240" w:lineRule="auto"/>
        <w:ind w:firstLine="720"/>
        <w:jc w:val="both"/>
        <w:rPr>
          <w:rFonts w:ascii="Times New Roman" w:hAnsi="Times New Roman" w:cs="Times New Roman"/>
          <w:sz w:val="24"/>
          <w:szCs w:val="24"/>
        </w:rPr>
      </w:pPr>
      <w:ins w:id="183" w:author="Miller,  Dr. Harvey J." w:date="2019-10-09T14:37:00Z">
        <w:r>
          <w:rPr>
            <w:rFonts w:ascii="Times New Roman" w:eastAsia="Yu Mincho" w:hAnsi="Times New Roman" w:cs="Times New Roman"/>
            <w:sz w:val="24"/>
            <w:szCs w:val="24"/>
            <w:lang w:eastAsia="ja-JP"/>
          </w:rPr>
          <w:t>B</w:t>
        </w:r>
      </w:ins>
      <w:del w:id="184" w:author="Miller,  Dr. Harvey J." w:date="2019-10-09T14:37:00Z">
        <w:r w:rsidR="00CB5BB1" w:rsidDel="00DC5489">
          <w:rPr>
            <w:rFonts w:ascii="Times New Roman" w:eastAsia="Yu Mincho" w:hAnsi="Times New Roman" w:cs="Times New Roman"/>
            <w:sz w:val="24"/>
            <w:szCs w:val="24"/>
            <w:lang w:eastAsia="ja-JP"/>
          </w:rPr>
          <w:delText>Moreover,</w:delText>
        </w:r>
        <w:r w:rsidR="00AC1265" w:rsidDel="00DC5489">
          <w:rPr>
            <w:rFonts w:ascii="Times New Roman" w:eastAsia="Yu Mincho" w:hAnsi="Times New Roman" w:cs="Times New Roman"/>
            <w:sz w:val="24"/>
            <w:szCs w:val="24"/>
            <w:lang w:eastAsia="ja-JP"/>
          </w:rPr>
          <w:delText xml:space="preserve"> b</w:delText>
        </w:r>
      </w:del>
      <w:r w:rsidR="00AC1265">
        <w:rPr>
          <w:rFonts w:ascii="Times New Roman" w:eastAsia="Yu Mincho" w:hAnsi="Times New Roman" w:cs="Times New Roman"/>
          <w:sz w:val="24"/>
          <w:szCs w:val="24"/>
          <w:lang w:eastAsia="ja-JP"/>
        </w:rPr>
        <w:t>esides AVL data,</w:t>
      </w:r>
      <w:r w:rsidR="00CB5BB1">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ins w:id="185" w:author="Miller,  Dr. Harvey J." w:date="2019-10-09T14:31:00Z">
        <w:r>
          <w:rPr>
            <w:rFonts w:ascii="Times New Roman" w:eastAsia="Yu Mincho" w:hAnsi="Times New Roman" w:cs="Times New Roman"/>
            <w:sz w:val="24"/>
            <w:szCs w:val="24"/>
            <w:lang w:eastAsia="ja-JP"/>
          </w:rPr>
          <w:t xml:space="preserve">leverage </w:t>
        </w:r>
      </w:ins>
      <w:del w:id="186" w:author="Miller,  Dr. Harvey J." w:date="2019-10-09T14:31:00Z">
        <w:r w:rsidR="00491109" w:rsidDel="00DC5489">
          <w:rPr>
            <w:rFonts w:ascii="Times New Roman" w:eastAsia="Yu Mincho" w:hAnsi="Times New Roman" w:cs="Times New Roman"/>
            <w:sz w:val="24"/>
            <w:szCs w:val="24"/>
            <w:lang w:eastAsia="ja-JP"/>
          </w:rPr>
          <w:delText xml:space="preserve">used automatically generated </w:delText>
        </w:r>
      </w:del>
      <w:r w:rsidR="00491109">
        <w:rPr>
          <w:rFonts w:ascii="Times New Roman" w:eastAsia="Yu Mincho" w:hAnsi="Times New Roman" w:cs="Times New Roman"/>
          <w:sz w:val="24"/>
          <w:szCs w:val="24"/>
          <w:lang w:eastAsia="ja-JP"/>
        </w:rPr>
        <w:t>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ins w:id="187" w:author="Miller,  Dr. Harvey J." w:date="2019-10-09T14:32:00Z">
        <w:r>
          <w:rPr>
            <w:rFonts w:ascii="Times New Roman" w:eastAsia="Yu Mincho" w:hAnsi="Times New Roman" w:cs="Times New Roman"/>
            <w:sz w:val="24"/>
            <w:szCs w:val="24"/>
            <w:lang w:eastAsia="ja-JP"/>
          </w:rPr>
          <w:t xml:space="preserve">discusses the use of </w:t>
        </w:r>
      </w:ins>
      <w:del w:id="188" w:author="Miller,  Dr. Harvey J." w:date="2019-10-09T14:32:00Z">
        <w:r w:rsidR="00491109" w:rsidDel="00DC5489">
          <w:rPr>
            <w:rFonts w:ascii="Times New Roman" w:eastAsia="Yu Mincho" w:hAnsi="Times New Roman" w:cs="Times New Roman"/>
            <w:sz w:val="24"/>
            <w:szCs w:val="24"/>
            <w:lang w:eastAsia="ja-JP"/>
          </w:rPr>
          <w:delText xml:space="preserve">attempted to examine the </w:delText>
        </w:r>
      </w:del>
      <w:r w:rsidR="00491109">
        <w:rPr>
          <w:rFonts w:ascii="Times New Roman" w:eastAsia="Yu Mincho" w:hAnsi="Times New Roman" w:cs="Times New Roman"/>
          <w:sz w:val="24"/>
          <w:szCs w:val="24"/>
          <w:lang w:eastAsia="ja-JP"/>
        </w:rPr>
        <w:t xml:space="preserve">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w:t>
      </w:r>
      <w:ins w:id="189" w:author="Miller,  Dr. Harvey J." w:date="2019-10-09T14:37:00Z">
        <w:r>
          <w:rPr>
            <w:rFonts w:ascii="Times New Roman" w:eastAsia="Yu Mincho" w:hAnsi="Times New Roman" w:cs="Times New Roman"/>
            <w:sz w:val="24"/>
            <w:szCs w:val="24"/>
            <w:lang w:eastAsia="ja-JP"/>
          </w:rPr>
          <w:t xml:space="preserve">sources </w:t>
        </w:r>
      </w:ins>
      <w:r w:rsidR="00F719D0">
        <w:rPr>
          <w:rFonts w:ascii="Times New Roman" w:eastAsia="Yu Mincho" w:hAnsi="Times New Roman" w:cs="Times New Roman"/>
          <w:sz w:val="24"/>
          <w:szCs w:val="24"/>
          <w:lang w:eastAsia="ja-JP"/>
        </w:rPr>
        <w:t>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682EC476"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Measuring and analyzing public trans</w:t>
      </w:r>
      <w:ins w:id="190" w:author="Miller,  Dr. Harvey J." w:date="2019-10-09T14:39:00Z">
        <w:r w:rsidR="00DC5489">
          <w:rPr>
            <w:rFonts w:ascii="Times New Roman" w:eastAsia="Yu Mincho" w:hAnsi="Times New Roman" w:cs="Times New Roman"/>
            <w:sz w:val="24"/>
            <w:szCs w:val="24"/>
            <w:u w:val="single"/>
            <w:lang w:eastAsia="ja-JP"/>
          </w:rPr>
          <w:t>it</w:t>
        </w:r>
      </w:ins>
      <w:del w:id="191" w:author="Miller,  Dr. Harvey J." w:date="2019-10-09T14:39:00Z">
        <w:r w:rsidDel="00DC5489">
          <w:rPr>
            <w:rFonts w:ascii="Times New Roman" w:eastAsia="Yu Mincho" w:hAnsi="Times New Roman" w:cs="Times New Roman"/>
            <w:sz w:val="24"/>
            <w:szCs w:val="24"/>
            <w:u w:val="single"/>
            <w:lang w:eastAsia="ja-JP"/>
          </w:rPr>
          <w:delText>po</w:delText>
        </w:r>
      </w:del>
      <w:del w:id="192" w:author="Miller,  Dr. Harvey J." w:date="2019-10-09T14:38:00Z">
        <w:r w:rsidDel="00DC5489">
          <w:rPr>
            <w:rFonts w:ascii="Times New Roman" w:eastAsia="Yu Mincho" w:hAnsi="Times New Roman" w:cs="Times New Roman"/>
            <w:sz w:val="24"/>
            <w:szCs w:val="24"/>
            <w:u w:val="single"/>
            <w:lang w:eastAsia="ja-JP"/>
          </w:rPr>
          <w:delText>rtation</w:delText>
        </w:r>
      </w:del>
      <w:r>
        <w:rPr>
          <w:rFonts w:ascii="Times New Roman" w:eastAsia="Yu Mincho" w:hAnsi="Times New Roman" w:cs="Times New Roman"/>
          <w:sz w:val="24"/>
          <w:szCs w:val="24"/>
          <w:u w:val="single"/>
          <w:lang w:eastAsia="ja-JP"/>
        </w:rPr>
        <w:t xml:space="preserve"> transfers </w:t>
      </w:r>
    </w:p>
    <w:p w14:paraId="7393246F" w14:textId="18E36B46" w:rsidR="00491109" w:rsidRDefault="00DC5489" w:rsidP="00491109">
      <w:pPr>
        <w:spacing w:line="240" w:lineRule="auto"/>
        <w:jc w:val="both"/>
        <w:rPr>
          <w:rFonts w:ascii="Times New Roman" w:eastAsia="Yu Mincho" w:hAnsi="Times New Roman" w:cs="Times New Roman"/>
          <w:sz w:val="24"/>
          <w:szCs w:val="24"/>
          <w:lang w:eastAsia="ja-JP"/>
        </w:rPr>
      </w:pPr>
      <w:ins w:id="193" w:author="Miller,  Dr. Harvey J." w:date="2019-10-09T14:38:00Z">
        <w:r>
          <w:rPr>
            <w:rFonts w:ascii="Times New Roman" w:eastAsia="Yu Mincho" w:hAnsi="Times New Roman" w:cs="Times New Roman"/>
            <w:sz w:val="24"/>
            <w:szCs w:val="24"/>
            <w:lang w:eastAsia="ja-JP"/>
          </w:rPr>
          <w:t xml:space="preserve">We can classify public transit transfer studies into two major categories, </w:t>
        </w:r>
      </w:ins>
      <w:del w:id="194" w:author="Miller,  Dr. Harvey J." w:date="2019-10-09T14:38:00Z">
        <w:r w:rsidR="00491109" w:rsidDel="00DC5489">
          <w:rPr>
            <w:rFonts w:ascii="Times New Roman" w:eastAsia="Yu Mincho" w:hAnsi="Times New Roman" w:cs="Times New Roman"/>
            <w:sz w:val="24"/>
            <w:szCs w:val="24"/>
            <w:lang w:eastAsia="ja-JP"/>
          </w:rPr>
          <w:delText xml:space="preserve">While PT transfer studies are diverse, we can classify them into two general categories, </w:delText>
        </w:r>
      </w:del>
      <w:r w:rsidR="00491109">
        <w:rPr>
          <w:rFonts w:ascii="Times New Roman" w:eastAsia="Yu Mincho" w:hAnsi="Times New Roman" w:cs="Times New Roman"/>
          <w:sz w:val="24"/>
          <w:szCs w:val="24"/>
          <w:lang w:eastAsia="ja-JP"/>
        </w:rPr>
        <w:t xml:space="preserve">namely, </w:t>
      </w:r>
      <w:ins w:id="195" w:author="Miller,  Dr. Harvey J." w:date="2019-10-09T14:39:00Z">
        <w:r>
          <w:rPr>
            <w:rFonts w:ascii="Times New Roman" w:eastAsia="Yu Mincho" w:hAnsi="Times New Roman" w:cs="Times New Roman"/>
            <w:sz w:val="24"/>
            <w:szCs w:val="24"/>
            <w:lang w:eastAsia="ja-JP"/>
          </w:rPr>
          <w:t xml:space="preserve">transfer </w:t>
        </w:r>
      </w:ins>
      <w:r w:rsidR="00491109">
        <w:rPr>
          <w:rFonts w:ascii="Times New Roman" w:eastAsia="Yu Mincho" w:hAnsi="Times New Roman" w:cs="Times New Roman"/>
          <w:sz w:val="24"/>
          <w:szCs w:val="24"/>
          <w:lang w:eastAsia="ja-JP"/>
        </w:rPr>
        <w:t xml:space="preserve">measurement and </w:t>
      </w:r>
      <w:ins w:id="196" w:author="Miller,  Dr. Harvey J." w:date="2019-10-09T14:39:00Z">
        <w:r>
          <w:rPr>
            <w:rFonts w:ascii="Times New Roman" w:eastAsia="Yu Mincho" w:hAnsi="Times New Roman" w:cs="Times New Roman"/>
            <w:sz w:val="24"/>
            <w:szCs w:val="24"/>
            <w:lang w:eastAsia="ja-JP"/>
          </w:rPr>
          <w:t xml:space="preserve">transfer </w:t>
        </w:r>
      </w:ins>
      <w:r w:rsidR="00491109">
        <w:rPr>
          <w:rFonts w:ascii="Times New Roman" w:eastAsia="Yu Mincho" w:hAnsi="Times New Roman" w:cs="Times New Roman"/>
          <w:sz w:val="24"/>
          <w:szCs w:val="24"/>
          <w:lang w:eastAsia="ja-JP"/>
        </w:rPr>
        <w:t>optimization.</w:t>
      </w:r>
    </w:p>
    <w:p w14:paraId="6EE99E19" w14:textId="47A8B796" w:rsidR="00491109" w:rsidDel="00DC5489" w:rsidRDefault="00DC5489">
      <w:pPr>
        <w:spacing w:line="240" w:lineRule="auto"/>
        <w:jc w:val="both"/>
        <w:rPr>
          <w:del w:id="197" w:author="Miller,  Dr. Harvey J." w:date="2019-10-09T14:39:00Z"/>
          <w:rFonts w:ascii="Times New Roman" w:eastAsia="Yu Mincho" w:hAnsi="Times New Roman" w:cs="Times New Roman"/>
          <w:sz w:val="24"/>
          <w:szCs w:val="24"/>
          <w:lang w:eastAsia="ja-JP"/>
        </w:rPr>
      </w:pPr>
      <w:ins w:id="198" w:author="Miller,  Dr. Harvey J." w:date="2019-10-09T14:39:00Z">
        <w:r>
          <w:rPr>
            <w:rFonts w:ascii="Times New Roman" w:eastAsia="Yu Mincho" w:hAnsi="Times New Roman" w:cs="Times New Roman"/>
            <w:b/>
            <w:sz w:val="24"/>
            <w:szCs w:val="24"/>
            <w:lang w:eastAsia="ja-JP"/>
          </w:rPr>
          <w:t>Transfer m</w:t>
        </w:r>
      </w:ins>
      <w:del w:id="199" w:author="Miller,  Dr. Harvey J." w:date="2019-10-09T14:39:00Z">
        <w:r w:rsidR="00491109" w:rsidDel="00DC5489">
          <w:rPr>
            <w:rFonts w:ascii="Times New Roman" w:eastAsia="Yu Mincho" w:hAnsi="Times New Roman" w:cs="Times New Roman"/>
            <w:b/>
            <w:sz w:val="24"/>
            <w:szCs w:val="24"/>
            <w:lang w:eastAsia="ja-JP"/>
          </w:rPr>
          <w:delText>M</w:delText>
        </w:r>
      </w:del>
      <w:r w:rsidR="00491109">
        <w:rPr>
          <w:rFonts w:ascii="Times New Roman" w:eastAsia="Yu Mincho" w:hAnsi="Times New Roman" w:cs="Times New Roman"/>
          <w:b/>
          <w:sz w:val="24"/>
          <w:szCs w:val="24"/>
          <w:lang w:eastAsia="ja-JP"/>
        </w:rPr>
        <w:t xml:space="preserve">easurement. </w:t>
      </w:r>
      <w:r w:rsidR="00491109">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sidR="00491109">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2E97CDFC" w:rsidR="00491109" w:rsidRDefault="00491109">
      <w:pPr>
        <w:spacing w:line="240" w:lineRule="auto"/>
        <w:jc w:val="both"/>
        <w:rPr>
          <w:rFonts w:ascii="Times New Roman" w:hAnsi="Times New Roman" w:cs="Times New Roman"/>
          <w:sz w:val="24"/>
          <w:szCs w:val="24"/>
        </w:rPr>
        <w:pPrChange w:id="200" w:author="Miller,  Dr. Harvey J." w:date="2019-10-09T14:39:00Z">
          <w:pPr>
            <w:spacing w:line="240" w:lineRule="auto"/>
            <w:ind w:firstLine="720"/>
            <w:jc w:val="both"/>
          </w:pPr>
        </w:pPrChange>
      </w:pPr>
      <w:del w:id="201" w:author="Miller,  Dr. Harvey J." w:date="2019-10-09T14:39:00Z">
        <w:r w:rsidDel="00DC5489">
          <w:rPr>
            <w:rFonts w:ascii="Times New Roman" w:eastAsia="Yu Mincho" w:hAnsi="Times New Roman" w:cs="Times New Roman"/>
            <w:sz w:val="24"/>
            <w:szCs w:val="24"/>
            <w:lang w:eastAsia="ja-JP"/>
          </w:rPr>
          <w:delText xml:space="preserve">Besides transfer nodes’ efficiency, </w:delText>
        </w:r>
      </w:del>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w:t>
      </w:r>
      <w:del w:id="202" w:author="Miller,  Dr. Harvey J." w:date="2019-10-09T14:39:00Z">
        <w:r w:rsidDel="00DC5489">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0A166F59"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w:t>
      </w:r>
      <w:del w:id="203" w:author="Liu, Luyu" w:date="2019-10-09T18:52:00Z">
        <w:r w:rsidR="00491109" w:rsidDel="00C71184">
          <w:rPr>
            <w:rFonts w:ascii="Times New Roman" w:eastAsia="Yu Mincho" w:hAnsi="Times New Roman" w:cs="Times New Roman"/>
            <w:sz w:val="24"/>
            <w:szCs w:val="24"/>
            <w:lang w:eastAsia="ja-JP"/>
          </w:rPr>
          <w:delText xml:space="preserve">PT </w:delText>
        </w:r>
      </w:del>
      <w:ins w:id="204" w:author="Liu, Luyu" w:date="2019-10-09T18:52:00Z">
        <w:r w:rsidR="00C71184">
          <w:rPr>
            <w:rFonts w:ascii="Times New Roman" w:eastAsia="Yu Mincho" w:hAnsi="Times New Roman" w:cs="Times New Roman"/>
            <w:sz w:val="24"/>
            <w:szCs w:val="24"/>
            <w:lang w:eastAsia="ja-JP"/>
          </w:rPr>
          <w:t xml:space="preserve">transit </w:t>
        </w:r>
      </w:ins>
      <w:r w:rsidR="00491109">
        <w:rPr>
          <w:rFonts w:ascii="Times New Roman" w:eastAsia="Yu Mincho" w:hAnsi="Times New Roman" w:cs="Times New Roman"/>
          <w:sz w:val="24"/>
          <w:szCs w:val="24"/>
          <w:lang w:eastAsia="ja-JP"/>
        </w:rPr>
        <w:t xml:space="preserve">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4FDE096B"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w:t>
      </w:r>
      <w:ins w:id="205" w:author="Miller,  Dr. Harvey J." w:date="2019-10-09T14:40:00Z">
        <w:r w:rsidR="00D14F91">
          <w:rPr>
            <w:rFonts w:ascii="Times New Roman" w:eastAsia="Yu Mincho" w:hAnsi="Times New Roman" w:cs="Times New Roman"/>
            <w:sz w:val="24"/>
            <w:szCs w:val="24"/>
            <w:lang w:eastAsia="ja-JP"/>
          </w:rPr>
          <w:t>e</w:t>
        </w:r>
      </w:ins>
      <w:del w:id="206" w:author="Miller,  Dr. Harvey J." w:date="2019-10-09T14:40:00Z">
        <w:r w:rsidDel="00D14F91">
          <w:rPr>
            <w:rFonts w:ascii="Times New Roman" w:eastAsia="Yu Mincho" w:hAnsi="Times New Roman" w:cs="Times New Roman"/>
            <w:sz w:val="24"/>
            <w:szCs w:val="24"/>
            <w:lang w:eastAsia="ja-JP"/>
          </w:rPr>
          <w:delText>e</w:delText>
        </w:r>
        <w:r w:rsidR="00060139"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users’ </w:t>
      </w:r>
      <w:del w:id="207" w:author="Miller,  Dr. Harvey J." w:date="2019-10-09T14:40:00Z">
        <w:r w:rsidDel="00D14F91">
          <w:rPr>
            <w:rFonts w:ascii="Times New Roman" w:eastAsia="Yu Mincho" w:hAnsi="Times New Roman" w:cs="Times New Roman"/>
            <w:sz w:val="24"/>
            <w:szCs w:val="24"/>
            <w:lang w:eastAsia="ja-JP"/>
          </w:rPr>
          <w:delText xml:space="preserve">psychological </w:delText>
        </w:r>
      </w:del>
      <w:r>
        <w:rPr>
          <w:rFonts w:ascii="Times New Roman" w:eastAsia="Yu Mincho" w:hAnsi="Times New Roman" w:cs="Times New Roman"/>
          <w:sz w:val="24"/>
          <w:szCs w:val="24"/>
          <w:lang w:eastAsia="ja-JP"/>
        </w:rPr>
        <w:t>perception</w:t>
      </w:r>
      <w:ins w:id="208" w:author="Miller,  Dr. Harvey J." w:date="2019-10-09T14:40:00Z">
        <w:r w:rsidR="00D14F91">
          <w:rPr>
            <w:rFonts w:ascii="Times New Roman" w:eastAsia="Yu Mincho" w:hAnsi="Times New Roman" w:cs="Times New Roman"/>
            <w:sz w:val="24"/>
            <w:szCs w:val="24"/>
            <w:lang w:eastAsia="ja-JP"/>
          </w:rPr>
          <w:t>s</w:t>
        </w:r>
      </w:ins>
      <w:r>
        <w:rPr>
          <w:rFonts w:ascii="Times New Roman" w:eastAsia="Yu Mincho" w:hAnsi="Times New Roman" w:cs="Times New Roman"/>
          <w:sz w:val="24"/>
          <w:szCs w:val="24"/>
          <w:lang w:eastAsia="ja-JP"/>
        </w:rPr>
        <w:t xml:space="preserve"> </w:t>
      </w:r>
      <w:ins w:id="209" w:author="Miller,  Dr. Harvey J." w:date="2019-10-09T14:40:00Z">
        <w:r w:rsidR="00D14F91">
          <w:rPr>
            <w:rFonts w:ascii="Times New Roman" w:eastAsia="Yu Mincho" w:hAnsi="Times New Roman" w:cs="Times New Roman"/>
            <w:sz w:val="24"/>
            <w:szCs w:val="24"/>
            <w:lang w:eastAsia="ja-JP"/>
          </w:rPr>
          <w:t xml:space="preserve">and attitudes about </w:t>
        </w:r>
      </w:ins>
      <w:del w:id="210" w:author="Miller,  Dr. Harvey J." w:date="2019-10-09T14:40:00Z">
        <w:r w:rsidDel="00D14F91">
          <w:rPr>
            <w:rFonts w:ascii="Times New Roman" w:eastAsia="Yu Mincho" w:hAnsi="Times New Roman" w:cs="Times New Roman"/>
            <w:sz w:val="24"/>
            <w:szCs w:val="24"/>
            <w:lang w:eastAsia="ja-JP"/>
          </w:rPr>
          <w:delText xml:space="preserve">towards </w:delText>
        </w:r>
      </w:del>
      <w:r>
        <w:rPr>
          <w:rFonts w:ascii="Times New Roman" w:eastAsia="Yu Mincho" w:hAnsi="Times New Roman" w:cs="Times New Roman"/>
          <w:sz w:val="24"/>
          <w:szCs w:val="24"/>
          <w:lang w:eastAsia="ja-JP"/>
        </w:rPr>
        <w:t>transfer</w:t>
      </w:r>
      <w:ins w:id="211" w:author="Miller,  Dr. Harvey J." w:date="2019-10-09T14:40:00Z">
        <w:r w:rsidR="00D14F91">
          <w:rPr>
            <w:rFonts w:ascii="Times New Roman" w:eastAsia="Yu Mincho" w:hAnsi="Times New Roman" w:cs="Times New Roman"/>
            <w:sz w:val="24"/>
            <w:szCs w:val="24"/>
            <w:lang w:eastAsia="ja-JP"/>
          </w:rPr>
          <w:t>s</w:t>
        </w:r>
      </w:ins>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These studies </w:t>
      </w:r>
      <w:ins w:id="212" w:author="Miller,  Dr. Harvey J." w:date="2019-10-09T14:41:00Z">
        <w:r w:rsidR="00D14F91">
          <w:rPr>
            <w:rFonts w:ascii="Times New Roman" w:eastAsia="Yu Mincho" w:hAnsi="Times New Roman" w:cs="Times New Roman"/>
            <w:sz w:val="24"/>
            <w:szCs w:val="24"/>
            <w:lang w:eastAsia="ja-JP"/>
          </w:rPr>
          <w:t xml:space="preserve">focus on measuring </w:t>
        </w:r>
      </w:ins>
      <w:del w:id="213" w:author="Miller,  Dr. Harvey J." w:date="2019-10-09T14:41:00Z">
        <w:r w:rsidDel="00D14F91">
          <w:rPr>
            <w:rFonts w:ascii="Times New Roman" w:eastAsia="Yu Mincho" w:hAnsi="Times New Roman" w:cs="Times New Roman"/>
            <w:sz w:val="24"/>
            <w:szCs w:val="24"/>
            <w:lang w:eastAsia="ja-JP"/>
          </w:rPr>
          <w:delText xml:space="preserve">used </w:delText>
        </w:r>
      </w:del>
      <w:r>
        <w:rPr>
          <w:rFonts w:ascii="Times New Roman" w:eastAsia="Yu Mincho" w:hAnsi="Times New Roman" w:cs="Times New Roman"/>
          <w:sz w:val="24"/>
          <w:szCs w:val="24"/>
          <w:lang w:eastAsia="ja-JP"/>
        </w:rPr>
        <w:t>transfer penalt</w:t>
      </w:r>
      <w:ins w:id="214" w:author="Miller,  Dr. Harvey J." w:date="2019-10-09T14:41:00Z">
        <w:r w:rsidR="00D14F91">
          <w:rPr>
            <w:rFonts w:ascii="Times New Roman" w:eastAsia="Yu Mincho" w:hAnsi="Times New Roman" w:cs="Times New Roman"/>
            <w:sz w:val="24"/>
            <w:szCs w:val="24"/>
            <w:lang w:eastAsia="ja-JP"/>
          </w:rPr>
          <w:t>ies</w:t>
        </w:r>
      </w:ins>
      <w:del w:id="215" w:author="Miller,  Dr. Harvey J." w:date="2019-10-09T14:41:00Z">
        <w:r w:rsidDel="00D14F91">
          <w:rPr>
            <w:rFonts w:ascii="Times New Roman" w:eastAsia="Yu Mincho" w:hAnsi="Times New Roman" w:cs="Times New Roman"/>
            <w:sz w:val="24"/>
            <w:szCs w:val="24"/>
            <w:lang w:eastAsia="ja-JP"/>
          </w:rPr>
          <w:delText>y</w:delText>
        </w:r>
      </w:del>
      <w:ins w:id="216" w:author="Miller,  Dr. Harvey J." w:date="2019-10-09T14:41:00Z">
        <w:r w:rsidR="00D14F91">
          <w:rPr>
            <w:rFonts w:ascii="Times New Roman" w:eastAsia="Yu Mincho" w:hAnsi="Times New Roman" w:cs="Times New Roman"/>
            <w:sz w:val="24"/>
            <w:szCs w:val="24"/>
            <w:lang w:eastAsia="ja-JP"/>
          </w:rPr>
          <w:t>;</w:t>
        </w:r>
      </w:ins>
      <w:del w:id="217" w:author="Miller,  Dr. Harvey J." w:date="2019-10-09T14:41:00Z">
        <w:r w:rsidDel="00D14F91">
          <w:rPr>
            <w:rFonts w:ascii="Times New Roman" w:eastAsia="Yu Mincho" w:hAnsi="Times New Roman" w:cs="Times New Roman"/>
            <w:sz w:val="24"/>
            <w:szCs w:val="24"/>
            <w:lang w:eastAsia="ja-JP"/>
          </w:rPr>
          <w:delText xml:space="preserve"> as the measurement:</w:delText>
        </w:r>
      </w:del>
      <w:r>
        <w:rPr>
          <w:rFonts w:ascii="Times New Roman" w:eastAsia="Yu Mincho" w:hAnsi="Times New Roman" w:cs="Times New Roman"/>
          <w:sz w:val="24"/>
          <w:szCs w:val="24"/>
          <w:lang w:eastAsia="ja-JP"/>
        </w:rPr>
        <w:t xml:space="preserve"> these penalties encompass a broad </w:t>
      </w:r>
      <w:r>
        <w:rPr>
          <w:rFonts w:ascii="Times New Roman" w:eastAsia="Yu Mincho" w:hAnsi="Times New Roman" w:cs="Times New Roman"/>
          <w:sz w:val="24"/>
          <w:szCs w:val="24"/>
          <w:lang w:eastAsia="ja-JP"/>
        </w:rPr>
        <w:lastRenderedPageBreak/>
        <w:t xml:space="preserve">range of factors such as </w:t>
      </w:r>
      <w:del w:id="218" w:author="Miller,  Dr. Harvey J." w:date="2019-10-09T14:42:00Z">
        <w:r w:rsidDel="00D14F91">
          <w:rPr>
            <w:rFonts w:ascii="Times New Roman" w:eastAsia="Yu Mincho" w:hAnsi="Times New Roman" w:cs="Times New Roman"/>
            <w:sz w:val="24"/>
            <w:szCs w:val="24"/>
            <w:lang w:eastAsia="ja-JP"/>
          </w:rPr>
          <w:delText xml:space="preserve">transfer </w:delText>
        </w:r>
      </w:del>
      <w:r>
        <w:rPr>
          <w:rFonts w:ascii="Times New Roman" w:eastAsia="Yu Mincho" w:hAnsi="Times New Roman" w:cs="Times New Roman"/>
          <w:sz w:val="24"/>
          <w:szCs w:val="24"/>
          <w:lang w:eastAsia="ja-JP"/>
        </w:rPr>
        <w:t>walking</w:t>
      </w:r>
      <w:ins w:id="219" w:author="Liu, Luyu" w:date="2019-10-09T19:28:00Z">
        <w:r w:rsidR="00527319">
          <w:rPr>
            <w:rFonts w:ascii="Times New Roman" w:eastAsia="Yu Mincho" w:hAnsi="Times New Roman" w:cs="Times New Roman"/>
            <w:sz w:val="24"/>
            <w:szCs w:val="24"/>
            <w:lang w:eastAsia="ja-JP"/>
          </w:rPr>
          <w:t xml:space="preserve"> time</w:t>
        </w:r>
      </w:ins>
      <w:r>
        <w:rPr>
          <w:rFonts w:ascii="Times New Roman" w:eastAsia="Yu Mincho" w:hAnsi="Times New Roman" w:cs="Times New Roman"/>
          <w:sz w:val="24"/>
          <w:szCs w:val="24"/>
          <w:lang w:eastAsia="ja-JP"/>
        </w:rPr>
        <w:t xml:space="preserve">, </w:t>
      </w:r>
      <w:commentRangeStart w:id="220"/>
      <w:del w:id="221" w:author="Liu, Luyu" w:date="2019-10-09T19:28:00Z">
        <w:r w:rsidDel="00DC1030">
          <w:rPr>
            <w:rFonts w:ascii="Times New Roman" w:eastAsia="Yu Mincho" w:hAnsi="Times New Roman" w:cs="Times New Roman"/>
            <w:sz w:val="24"/>
            <w:szCs w:val="24"/>
            <w:lang w:eastAsia="ja-JP"/>
          </w:rPr>
          <w:delText>transfer’s number</w:delText>
        </w:r>
        <w:commentRangeEnd w:id="220"/>
        <w:r w:rsidR="00D14F91" w:rsidDel="00DC1030">
          <w:rPr>
            <w:rStyle w:val="CommentReference"/>
          </w:rPr>
          <w:commentReference w:id="220"/>
        </w:r>
      </w:del>
      <w:ins w:id="222" w:author="Liu, Luyu" w:date="2019-10-09T19:31:00Z">
        <w:r w:rsidR="003E3347">
          <w:rPr>
            <w:rFonts w:ascii="Times New Roman" w:eastAsia="Yu Mincho" w:hAnsi="Times New Roman" w:cs="Times New Roman"/>
            <w:sz w:val="24"/>
            <w:szCs w:val="24"/>
            <w:lang w:eastAsia="ja-JP"/>
          </w:rPr>
          <w:t>number of transfers in a single trip</w:t>
        </w:r>
      </w:ins>
      <w:r>
        <w:rPr>
          <w:rFonts w:ascii="Times New Roman" w:eastAsia="Yu Mincho" w:hAnsi="Times New Roman" w:cs="Times New Roman"/>
          <w:sz w:val="24"/>
          <w:szCs w:val="24"/>
          <w:lang w:eastAsia="ja-JP"/>
        </w:rPr>
        <w:t xml:space="preserve">, </w:t>
      </w:r>
      <w:del w:id="223" w:author="Miller,  Dr. Harvey J." w:date="2019-10-09T14:41:00Z">
        <w:r w:rsidDel="00D14F91">
          <w:rPr>
            <w:rFonts w:ascii="Times New Roman" w:eastAsia="Yu Mincho" w:hAnsi="Times New Roman" w:cs="Times New Roman"/>
            <w:sz w:val="24"/>
            <w:szCs w:val="24"/>
            <w:lang w:eastAsia="ja-JP"/>
          </w:rPr>
          <w:delText xml:space="preserve">transfer </w:delText>
        </w:r>
      </w:del>
      <w:r>
        <w:rPr>
          <w:rFonts w:ascii="Times New Roman" w:eastAsia="Yu Mincho" w:hAnsi="Times New Roman" w:cs="Times New Roman"/>
          <w:sz w:val="24"/>
          <w:szCs w:val="24"/>
          <w:lang w:eastAsia="ja-JP"/>
        </w:rPr>
        <w:t>waiting</w:t>
      </w:r>
      <w:ins w:id="224" w:author="Miller,  Dr. Harvey J." w:date="2019-10-09T14:41:00Z">
        <w:r w:rsidR="00D14F91">
          <w:rPr>
            <w:rFonts w:ascii="Times New Roman" w:eastAsia="Yu Mincho" w:hAnsi="Times New Roman" w:cs="Times New Roman"/>
            <w:sz w:val="24"/>
            <w:szCs w:val="24"/>
            <w:lang w:eastAsia="ja-JP"/>
          </w:rPr>
          <w:t xml:space="preserve"> time</w:t>
        </w:r>
      </w:ins>
      <w:r>
        <w:rPr>
          <w:rFonts w:ascii="Times New Roman" w:eastAsia="Yu Mincho" w:hAnsi="Times New Roman" w:cs="Times New Roman"/>
          <w:sz w:val="24"/>
          <w:szCs w:val="24"/>
          <w:lang w:eastAsia="ja-JP"/>
        </w:rPr>
        <w:t>, ticket fare, and other environmental factors.</w:t>
      </w:r>
      <w:del w:id="225" w:author="Liu, Luyu" w:date="2019-10-09T19:32:00Z">
        <w:r w:rsidDel="00914BCC">
          <w:rPr>
            <w:rFonts w:ascii="Times New Roman" w:eastAsia="Yu Mincho" w:hAnsi="Times New Roman" w:cs="Times New Roman"/>
            <w:sz w:val="24"/>
            <w:szCs w:val="24"/>
            <w:lang w:eastAsia="ja-JP"/>
          </w:rPr>
          <w:delText xml:space="preserve"> </w:delText>
        </w:r>
        <w:commentRangeStart w:id="226"/>
        <w:r w:rsidDel="00914BCC">
          <w:rPr>
            <w:rFonts w:ascii="Times New Roman" w:eastAsia="Yu Mincho" w:hAnsi="Times New Roman" w:cs="Times New Roman"/>
            <w:sz w:val="24"/>
            <w:szCs w:val="24"/>
            <w:lang w:eastAsia="ja-JP"/>
          </w:rPr>
          <w:delText>However, insufficient and imprecise data source limits their generalizability and authenticity.</w:delText>
        </w:r>
        <w:commentRangeEnd w:id="226"/>
        <w:r w:rsidR="00D14F91" w:rsidDel="00914BCC">
          <w:rPr>
            <w:rStyle w:val="CommentReference"/>
          </w:rPr>
          <w:commentReference w:id="226"/>
        </w:r>
      </w:del>
    </w:p>
    <w:p w14:paraId="72B31BB6" w14:textId="653511A6"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analyzed travel time and transfer </w:t>
      </w:r>
      <w:del w:id="227" w:author="Miller,  Dr. Harvey J." w:date="2019-10-09T14:43:00Z">
        <w:r w:rsidR="00491109" w:rsidDel="00D14F91">
          <w:rPr>
            <w:rFonts w:ascii="Times New Roman" w:eastAsia="Yu Mincho" w:hAnsi="Times New Roman" w:cs="Times New Roman"/>
            <w:sz w:val="24"/>
            <w:szCs w:val="24"/>
            <w:lang w:eastAsia="ja-JP"/>
          </w:rPr>
          <w:delText xml:space="preserve">based on Pareto-optimal theory and conducted a case study </w:delText>
        </w:r>
      </w:del>
      <w:r w:rsidR="00491109">
        <w:rPr>
          <w:rFonts w:ascii="Times New Roman" w:eastAsia="Yu Mincho" w:hAnsi="Times New Roman" w:cs="Times New Roman"/>
          <w:sz w:val="24"/>
          <w:szCs w:val="24"/>
          <w:lang w:eastAsia="ja-JP"/>
        </w:rPr>
        <w:t>in Helsinki, Finland</w:t>
      </w:r>
      <w:ins w:id="228" w:author="Miller,  Dr. Harvey J." w:date="2019-10-09T14:43:00Z">
        <w:r w:rsidR="00D14F91">
          <w:rPr>
            <w:rFonts w:ascii="Times New Roman" w:eastAsia="Yu Mincho" w:hAnsi="Times New Roman" w:cs="Times New Roman"/>
            <w:sz w:val="24"/>
            <w:szCs w:val="24"/>
            <w:lang w:eastAsia="ja-JP"/>
          </w:rPr>
          <w:t xml:space="preserve"> across multiple dimensions</w:t>
        </w:r>
      </w:ins>
      <w:r w:rsidR="00491109">
        <w:rPr>
          <w:rFonts w:ascii="Times New Roman" w:eastAsia="Yu Mincho" w:hAnsi="Times New Roman" w:cs="Times New Roman"/>
          <w:sz w:val="24"/>
          <w:szCs w:val="24"/>
          <w:lang w:eastAsia="ja-JP"/>
        </w:rPr>
        <w:t>. The</w:t>
      </w:r>
      <w:ins w:id="229" w:author="Miller,  Dr. Harvey J." w:date="2019-10-09T14:43:00Z">
        <w:r w:rsidR="00D14F91">
          <w:rPr>
            <w:rFonts w:ascii="Times New Roman" w:eastAsia="Yu Mincho" w:hAnsi="Times New Roman" w:cs="Times New Roman"/>
            <w:sz w:val="24"/>
            <w:szCs w:val="24"/>
            <w:lang w:eastAsia="ja-JP"/>
          </w:rPr>
          <w:t xml:space="preserve">y </w:t>
        </w:r>
      </w:ins>
      <w:del w:id="230" w:author="Miller,  Dr. Harvey J." w:date="2019-10-09T14:43:00Z">
        <w:r w:rsidR="00491109" w:rsidDel="00D14F91">
          <w:rPr>
            <w:rFonts w:ascii="Times New Roman" w:eastAsia="Yu Mincho" w:hAnsi="Times New Roman" w:cs="Times New Roman"/>
            <w:sz w:val="24"/>
            <w:szCs w:val="24"/>
            <w:lang w:eastAsia="ja-JP"/>
          </w:rPr>
          <w:delText xml:space="preserve"> paper </w:delText>
        </w:r>
      </w:del>
      <w:r w:rsidR="00491109">
        <w:rPr>
          <w:rFonts w:ascii="Times New Roman" w:eastAsia="Yu Mincho" w:hAnsi="Times New Roman" w:cs="Times New Roman"/>
          <w:sz w:val="24"/>
          <w:szCs w:val="24"/>
          <w:lang w:eastAsia="ja-JP"/>
        </w:rPr>
        <w:t>calculate</w:t>
      </w:r>
      <w:del w:id="231" w:author="Miller,  Dr. Harvey J." w:date="2019-10-09T14:43:00Z">
        <w:r w:rsidR="00491109" w:rsidDel="00D14F91">
          <w:rPr>
            <w:rFonts w:ascii="Times New Roman" w:eastAsia="Yu Mincho" w:hAnsi="Times New Roman" w:cs="Times New Roman"/>
            <w:sz w:val="24"/>
            <w:szCs w:val="24"/>
            <w:lang w:eastAsia="ja-JP"/>
          </w:rPr>
          <w:delText>d</w:delText>
        </w:r>
      </w:del>
      <w:r w:rsidR="00491109">
        <w:rPr>
          <w:rFonts w:ascii="Times New Roman" w:eastAsia="Yu Mincho" w:hAnsi="Times New Roman" w:cs="Times New Roman"/>
          <w:sz w:val="24"/>
          <w:szCs w:val="24"/>
          <w:lang w:eastAsia="ja-JP"/>
        </w:rPr>
        <w:t xml:space="preserve"> pre-journey waiting time, journey duration, and number of required transfers for all Pareto-optimal journeys between all origin-destination (OD) pairs to calculate accessibility for Pareto</w:t>
      </w:r>
      <w:ins w:id="232" w:author="Miller,  Dr. Harvey J." w:date="2019-10-09T14:43:00Z">
        <w:r w:rsidR="00D14F91">
          <w:rPr>
            <w:rFonts w:ascii="Times New Roman" w:eastAsia="Yu Mincho" w:hAnsi="Times New Roman" w:cs="Times New Roman"/>
            <w:sz w:val="24"/>
            <w:szCs w:val="24"/>
            <w:lang w:eastAsia="ja-JP"/>
          </w:rPr>
          <w:t>-optimal</w:t>
        </w:r>
      </w:ins>
      <w:r w:rsidR="00491109">
        <w:rPr>
          <w:rFonts w:ascii="Times New Roman" w:eastAsia="Yu Mincho" w:hAnsi="Times New Roman" w:cs="Times New Roman"/>
          <w:sz w:val="24"/>
          <w:szCs w:val="24"/>
          <w:lang w:eastAsia="ja-JP"/>
        </w:rPr>
        <w:t xml:space="preserve">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231B4F2F" w:rsidR="00491109" w:rsidRDefault="00112116" w:rsidP="00491109">
      <w:pPr>
        <w:spacing w:line="240" w:lineRule="auto"/>
        <w:jc w:val="both"/>
        <w:rPr>
          <w:rFonts w:ascii="Times New Roman" w:eastAsia="Yu Mincho" w:hAnsi="Times New Roman" w:cs="Times New Roman"/>
          <w:sz w:val="24"/>
          <w:szCs w:val="24"/>
          <w:lang w:eastAsia="ja-JP"/>
        </w:rPr>
      </w:pPr>
      <w:ins w:id="233" w:author="Liu, Luyu" w:date="2019-10-09T21:33:00Z">
        <w:r>
          <w:rPr>
            <w:rFonts w:ascii="Times New Roman" w:eastAsia="Yu Mincho" w:hAnsi="Times New Roman" w:cs="Times New Roman"/>
            <w:b/>
            <w:sz w:val="24"/>
            <w:szCs w:val="24"/>
            <w:lang w:eastAsia="ja-JP"/>
          </w:rPr>
          <w:t>Transfer o</w:t>
        </w:r>
      </w:ins>
      <w:del w:id="234" w:author="Liu, Luyu" w:date="2019-10-09T21:33:00Z">
        <w:r w:rsidR="00491109" w:rsidDel="00112116">
          <w:rPr>
            <w:rFonts w:ascii="Times New Roman" w:eastAsia="Yu Mincho" w:hAnsi="Times New Roman" w:cs="Times New Roman"/>
            <w:b/>
            <w:sz w:val="24"/>
            <w:szCs w:val="24"/>
            <w:lang w:eastAsia="ja-JP"/>
          </w:rPr>
          <w:delText>O</w:delText>
        </w:r>
      </w:del>
      <w:r w:rsidR="00491109">
        <w:rPr>
          <w:rFonts w:ascii="Times New Roman" w:eastAsia="Yu Mincho" w:hAnsi="Times New Roman" w:cs="Times New Roman"/>
          <w:b/>
          <w:sz w:val="24"/>
          <w:szCs w:val="24"/>
          <w:lang w:eastAsia="ja-JP"/>
        </w:rPr>
        <w:t>ptimization</w:t>
      </w:r>
      <w:r w:rsidR="00491109">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(Ibarra-Rojas &amp; Rios-Solis, 2012)</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sidR="00491109">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sidR="00491109">
        <w:rPr>
          <w:rFonts w:ascii="Times New Roman" w:hAnsi="Times New Roman" w:cs="Times New Roman"/>
          <w:sz w:val="24"/>
          <w:szCs w:val="24"/>
        </w:rPr>
        <w:t>develop</w:t>
      </w:r>
      <w:del w:id="235" w:author="Miller,  Dr. Harvey J." w:date="2019-10-09T14:45:00Z">
        <w:r w:rsidR="00491109" w:rsidDel="00D14F91">
          <w:rPr>
            <w:rFonts w:ascii="Times New Roman" w:hAnsi="Times New Roman" w:cs="Times New Roman"/>
            <w:sz w:val="24"/>
            <w:szCs w:val="24"/>
          </w:rPr>
          <w:delText>ed</w:delText>
        </w:r>
      </w:del>
      <w:r w:rsidR="00491109">
        <w:rPr>
          <w:rFonts w:ascii="Times New Roman" w:hAnsi="Times New Roman" w:cs="Times New Roman"/>
          <w:sz w:val="24"/>
          <w:szCs w:val="24"/>
        </w:rPr>
        <w:t xml:space="preserve"> a heuristic algorithm to maximize the synchronization in a </w:t>
      </w:r>
      <w:ins w:id="236" w:author="Miller,  Dr. Harvey J." w:date="2019-10-09T14:44:00Z">
        <w:r w:rsidR="00D14F91">
          <w:rPr>
            <w:rFonts w:ascii="Times New Roman" w:hAnsi="Times New Roman" w:cs="Times New Roman"/>
            <w:sz w:val="24"/>
            <w:szCs w:val="24"/>
          </w:rPr>
          <w:t xml:space="preserve">public transit </w:t>
        </w:r>
      </w:ins>
      <w:del w:id="237" w:author="Miller,  Dr. Harvey J." w:date="2019-10-09T14:44:00Z">
        <w:r w:rsidR="00491109" w:rsidDel="00D14F91">
          <w:rPr>
            <w:rFonts w:ascii="Times New Roman" w:hAnsi="Times New Roman" w:cs="Times New Roman"/>
            <w:sz w:val="24"/>
            <w:szCs w:val="24"/>
          </w:rPr>
          <w:delText xml:space="preserve">PT </w:delText>
        </w:r>
      </w:del>
      <w:r w:rsidR="00491109">
        <w:rPr>
          <w:rFonts w:ascii="Times New Roman" w:hAnsi="Times New Roman" w:cs="Times New Roman"/>
          <w:sz w:val="24"/>
          <w:szCs w:val="24"/>
        </w:rPr>
        <w:t xml:space="preserve">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utilize</w:t>
      </w:r>
      <w:ins w:id="238" w:author="Miller,  Dr. Harvey J." w:date="2019-10-09T14:45:00Z">
        <w:r w:rsidR="00D14F91">
          <w:rPr>
            <w:rFonts w:ascii="Times New Roman" w:eastAsia="Yu Mincho" w:hAnsi="Times New Roman" w:cs="Times New Roman"/>
            <w:sz w:val="24"/>
            <w:szCs w:val="24"/>
            <w:lang w:eastAsia="ja-JP"/>
          </w:rPr>
          <w:t>s</w:t>
        </w:r>
      </w:ins>
      <w:del w:id="239" w:author="Miller,  Dr. Harvey J." w:date="2019-10-09T14:45:00Z">
        <w:r w:rsidR="00491109" w:rsidDel="00D14F91">
          <w:rPr>
            <w:rFonts w:ascii="Times New Roman" w:eastAsia="Yu Mincho" w:hAnsi="Times New Roman" w:cs="Times New Roman"/>
            <w:sz w:val="24"/>
            <w:szCs w:val="24"/>
            <w:lang w:eastAsia="ja-JP"/>
          </w:rPr>
          <w:delText>d</w:delText>
        </w:r>
      </w:del>
      <w:r w:rsidR="00491109">
        <w:rPr>
          <w:rFonts w:ascii="Times New Roman" w:eastAsia="Yu Mincho" w:hAnsi="Times New Roman" w:cs="Times New Roman"/>
          <w:sz w:val="24"/>
          <w:szCs w:val="24"/>
          <w:lang w:eastAsia="ja-JP"/>
        </w:rPr>
        <w:t xml:space="preserve"> smart card data to illustrate that </w:t>
      </w:r>
      <w:r w:rsidR="003D2880">
        <w:rPr>
          <w:rFonts w:ascii="Times New Roman" w:eastAsia="Yu Mincho" w:hAnsi="Times New Roman" w:cs="Times New Roman"/>
          <w:sz w:val="24"/>
          <w:szCs w:val="24"/>
          <w:lang w:eastAsia="ja-JP"/>
        </w:rPr>
        <w:t>transit authorities</w:t>
      </w:r>
      <w:r w:rsidR="00491109">
        <w:rPr>
          <w:rFonts w:ascii="Times New Roman" w:eastAsia="Yu Mincho" w:hAnsi="Times New Roman" w:cs="Times New Roman"/>
          <w:sz w:val="24"/>
          <w:szCs w:val="24"/>
          <w:lang w:eastAsia="ja-JP"/>
        </w:rPr>
        <w:t xml:space="preserve"> can improve the service at some critical transfer nodes.</w:t>
      </w:r>
    </w:p>
    <w:p w14:paraId="227A5D5A" w14:textId="08A92522"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Several studies investigate</w:t>
      </w:r>
      <w:del w:id="240" w:author="Miller,  Dr. Harvey J." w:date="2019-10-09T14:46:00Z">
        <w:r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the real-time</w:t>
      </w:r>
      <w:ins w:id="241" w:author="Liu, Luyu" w:date="2019-10-09T19:32:00Z">
        <w:r w:rsidR="00552BF6">
          <w:rPr>
            <w:rFonts w:ascii="Times New Roman" w:eastAsia="Yu Mincho" w:hAnsi="Times New Roman" w:cs="Times New Roman"/>
            <w:sz w:val="24"/>
            <w:szCs w:val="24"/>
            <w:lang w:eastAsia="ja-JP"/>
          </w:rPr>
          <w:t xml:space="preserve"> (</w:t>
        </w:r>
        <w:r w:rsidR="007644ED">
          <w:rPr>
            <w:rFonts w:ascii="Times New Roman" w:eastAsia="Yu Mincho" w:hAnsi="Times New Roman" w:cs="Times New Roman"/>
            <w:sz w:val="24"/>
            <w:szCs w:val="24"/>
            <w:lang w:eastAsia="ja-JP"/>
          </w:rPr>
          <w:t>tactic-</w:t>
        </w:r>
        <w:r w:rsidR="00552BF6">
          <w:rPr>
            <w:rFonts w:ascii="Times New Roman" w:eastAsia="Yu Mincho" w:hAnsi="Times New Roman" w:cs="Times New Roman"/>
            <w:sz w:val="24"/>
            <w:szCs w:val="24"/>
            <w:lang w:eastAsia="ja-JP"/>
          </w:rPr>
          <w:t>based)</w:t>
        </w:r>
      </w:ins>
      <w:r>
        <w:rPr>
          <w:rFonts w:ascii="Times New Roman" w:eastAsia="Yu Mincho" w:hAnsi="Times New Roman" w:cs="Times New Roman"/>
          <w:sz w:val="24"/>
          <w:szCs w:val="24"/>
          <w:lang w:eastAsia="ja-JP"/>
        </w:rPr>
        <w:t xml:space="preserve"> optimization </w:t>
      </w:r>
      <w:del w:id="242" w:author="Miller,  Dr. Harvey J." w:date="2019-10-09T14:46:00Z">
        <w:r w:rsidDel="00D14F91">
          <w:rPr>
            <w:rFonts w:ascii="Times New Roman" w:eastAsia="Yu Mincho" w:hAnsi="Times New Roman" w:cs="Times New Roman"/>
            <w:sz w:val="24"/>
            <w:szCs w:val="24"/>
            <w:lang w:eastAsia="ja-JP"/>
          </w:rPr>
          <w:delText xml:space="preserve">in the stage </w:delText>
        </w:r>
      </w:del>
      <w:r>
        <w:rPr>
          <w:rFonts w:ascii="Times New Roman" w:eastAsia="Yu Mincho" w:hAnsi="Times New Roman" w:cs="Times New Roman"/>
          <w:sz w:val="24"/>
          <w:szCs w:val="24"/>
          <w:lang w:eastAsia="ja-JP"/>
        </w:rPr>
        <w:t>of system operation</w:t>
      </w:r>
      <w:ins w:id="243" w:author="Miller,  Dr. Harvey J." w:date="2019-10-09T14:46:00Z">
        <w:r w:rsidR="00D14F91">
          <w:rPr>
            <w:rFonts w:ascii="Times New Roman" w:eastAsia="Yu Mincho" w:hAnsi="Times New Roman" w:cs="Times New Roman"/>
            <w:sz w:val="24"/>
            <w:szCs w:val="24"/>
            <w:lang w:eastAsia="ja-JP"/>
          </w:rPr>
          <w:t>s</w:t>
        </w:r>
      </w:ins>
      <w:del w:id="244" w:author="Liu, Luyu" w:date="2019-10-09T19:32:00Z">
        <w:r w:rsidDel="00B66F10">
          <w:rPr>
            <w:rFonts w:ascii="Times New Roman" w:eastAsia="Yu Mincho" w:hAnsi="Times New Roman" w:cs="Times New Roman"/>
            <w:sz w:val="24"/>
            <w:szCs w:val="24"/>
            <w:lang w:eastAsia="ja-JP"/>
          </w:rPr>
          <w:delText xml:space="preserve">, </w:delText>
        </w:r>
        <w:commentRangeStart w:id="245"/>
        <w:r w:rsidDel="00B66F10">
          <w:rPr>
            <w:rFonts w:ascii="Times New Roman" w:eastAsia="Yu Mincho" w:hAnsi="Times New Roman" w:cs="Times New Roman"/>
            <w:sz w:val="24"/>
            <w:szCs w:val="24"/>
            <w:lang w:eastAsia="ja-JP"/>
          </w:rPr>
          <w:delText>which is defined as tactic-based optimization problem</w:delText>
        </w:r>
        <w:commentRangeEnd w:id="245"/>
        <w:r w:rsidR="00D14F91" w:rsidDel="00B66F10">
          <w:rPr>
            <w:rStyle w:val="CommentReference"/>
          </w:rPr>
          <w:commentReference w:id="245"/>
        </w:r>
      </w:del>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w:t>
      </w:r>
      <w:del w:id="246" w:author="Miller,  Dr. Harvey J." w:date="2019-10-09T14:48:00Z">
        <w:r w:rsidDel="00D14F91">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a </w:t>
      </w:r>
      <w:del w:id="247" w:author="Miller,  Dr. Harvey J." w:date="2019-10-09T14:48:00Z">
        <w:r w:rsidDel="00D14F91">
          <w:rPr>
            <w:rFonts w:ascii="Times New Roman" w:eastAsia="Yu Mincho" w:hAnsi="Times New Roman" w:cs="Times New Roman"/>
            <w:sz w:val="24"/>
            <w:szCs w:val="24"/>
            <w:lang w:eastAsia="ja-JP"/>
          </w:rPr>
          <w:delText xml:space="preserve">system </w:delText>
        </w:r>
      </w:del>
      <w:r>
        <w:rPr>
          <w:rFonts w:ascii="Times New Roman" w:eastAsia="Yu Mincho" w:hAnsi="Times New Roman" w:cs="Times New Roman"/>
          <w:sz w:val="24"/>
          <w:szCs w:val="24"/>
          <w:lang w:eastAsia="ja-JP"/>
        </w:rPr>
        <w:t>performance</w:t>
      </w:r>
      <w:ins w:id="248" w:author="Miller,  Dr. Harvey J." w:date="2019-10-09T14:48:00Z">
        <w:r w:rsidR="00D14F91">
          <w:rPr>
            <w:rFonts w:ascii="Times New Roman" w:eastAsia="Yu Mincho" w:hAnsi="Times New Roman" w:cs="Times New Roman"/>
            <w:sz w:val="24"/>
            <w:szCs w:val="24"/>
            <w:lang w:eastAsia="ja-JP"/>
          </w:rPr>
          <w:t xml:space="preserve"> </w:t>
        </w:r>
      </w:ins>
      <w:del w:id="249" w:author="Miller,  Dr. Harvey J." w:date="2019-10-09T14:48:00Z">
        <w:r w:rsidDel="00D14F91">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indicator </w:t>
      </w:r>
      <w:ins w:id="250" w:author="Miller,  Dr. Harvey J." w:date="2019-10-09T14:48:00Z">
        <w:r w:rsidR="00D14F91">
          <w:rPr>
            <w:rFonts w:ascii="Times New Roman" w:eastAsia="Yu Mincho" w:hAnsi="Times New Roman" w:cs="Times New Roman"/>
            <w:sz w:val="24"/>
            <w:szCs w:val="24"/>
            <w:lang w:eastAsia="ja-JP"/>
          </w:rPr>
          <w:t xml:space="preserve">system based on </w:t>
        </w:r>
      </w:ins>
      <w:del w:id="251" w:author="Miller,  Dr. Harvey J." w:date="2019-10-09T14:48:00Z">
        <w:r w:rsidDel="00D14F91">
          <w:rPr>
            <w:rFonts w:ascii="Times New Roman" w:eastAsia="Yu Mincho" w:hAnsi="Times New Roman" w:cs="Times New Roman"/>
            <w:sz w:val="24"/>
            <w:szCs w:val="24"/>
            <w:lang w:eastAsia="ja-JP"/>
          </w:rPr>
          <w:delText xml:space="preserve">model and built </w:delText>
        </w:r>
      </w:del>
      <w:r>
        <w:rPr>
          <w:rFonts w:ascii="Times New Roman" w:eastAsia="Yu Mincho" w:hAnsi="Times New Roman" w:cs="Times New Roman"/>
          <w:sz w:val="24"/>
          <w:szCs w:val="24"/>
          <w:lang w:eastAsia="ja-JP"/>
        </w:rPr>
        <w:t>an agent-based model to simulate real-time performance. The study use</w:t>
      </w:r>
      <w:ins w:id="252" w:author="Miller,  Dr. Harvey J." w:date="2019-10-09T14:47:00Z">
        <w:r w:rsidR="00D14F91">
          <w:rPr>
            <w:rFonts w:ascii="Times New Roman" w:eastAsia="Yu Mincho" w:hAnsi="Times New Roman" w:cs="Times New Roman"/>
            <w:sz w:val="24"/>
            <w:szCs w:val="24"/>
            <w:lang w:eastAsia="ja-JP"/>
          </w:rPr>
          <w:t>s</w:t>
        </w:r>
      </w:ins>
      <w:del w:id="253" w:author="Miller,  Dr. Harvey J." w:date="2019-10-09T14:47:00Z">
        <w:r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GTFS schedule and </w:t>
      </w:r>
      <w:proofErr w:type="spellStart"/>
      <w:r>
        <w:rPr>
          <w:rFonts w:ascii="Times New Roman" w:eastAsia="Yu Mincho" w:hAnsi="Times New Roman" w:cs="Times New Roman"/>
          <w:sz w:val="24"/>
          <w:szCs w:val="24"/>
          <w:lang w:eastAsia="ja-JP"/>
        </w:rPr>
        <w:t>OpenStreet</w:t>
      </w:r>
      <w:proofErr w:type="spellEnd"/>
      <w:r>
        <w:rPr>
          <w:rFonts w:ascii="Times New Roman" w:eastAsia="Yu Mincho" w:hAnsi="Times New Roman" w:cs="Times New Roman"/>
          <w:sz w:val="24"/>
          <w:szCs w:val="24"/>
          <w:lang w:eastAsia="ja-JP"/>
        </w:rPr>
        <w:t xml:space="preserve"> map data, demand data derived from survey, and </w:t>
      </w:r>
      <w:del w:id="254" w:author="Liu, Luyu" w:date="2019-10-09T18:52:00Z">
        <w:r w:rsidDel="00C71184">
          <w:rPr>
            <w:rFonts w:ascii="Times New Roman" w:eastAsia="Yu Mincho" w:hAnsi="Times New Roman" w:cs="Times New Roman"/>
            <w:sz w:val="24"/>
            <w:szCs w:val="24"/>
            <w:lang w:eastAsia="ja-JP"/>
          </w:rPr>
          <w:delText xml:space="preserve">PT </w:delText>
        </w:r>
      </w:del>
      <w:ins w:id="255" w:author="Liu, Luyu" w:date="2019-10-09T18:52: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 xml:space="preserve">vehicles data to develop a real-time optimization system. </w:t>
      </w:r>
      <w:commentRangeStart w:id="256"/>
      <w:r>
        <w:rPr>
          <w:rFonts w:ascii="Times New Roman" w:eastAsia="Yu Mincho" w:hAnsi="Times New Roman" w:cs="Times New Roman"/>
          <w:sz w:val="24"/>
          <w:szCs w:val="24"/>
          <w:lang w:eastAsia="ja-JP"/>
        </w:rPr>
        <w:t xml:space="preserve">However, </w:t>
      </w:r>
      <w:ins w:id="257" w:author="Liu, Luyu" w:date="2019-10-10T11:25:00Z">
        <w:r w:rsidR="00C14623">
          <w:rPr>
            <w:rFonts w:ascii="Times New Roman" w:eastAsia="Yu Mincho" w:hAnsi="Times New Roman" w:cs="Times New Roman"/>
            <w:sz w:val="24"/>
            <w:szCs w:val="24"/>
            <w:lang w:eastAsia="ja-JP"/>
          </w:rPr>
          <w:t>some</w:t>
        </w:r>
      </w:ins>
      <w:ins w:id="258" w:author="Liu, Luyu" w:date="2019-10-09T19:37:00Z">
        <w:r w:rsidR="00FE1323">
          <w:rPr>
            <w:rFonts w:ascii="Times New Roman" w:eastAsia="Yu Mincho" w:hAnsi="Times New Roman" w:cs="Times New Roman"/>
            <w:sz w:val="24"/>
            <w:szCs w:val="24"/>
            <w:lang w:eastAsia="ja-JP"/>
          </w:rPr>
          <w:t xml:space="preserve"> results </w:t>
        </w:r>
      </w:ins>
      <w:ins w:id="259" w:author="Liu, Luyu" w:date="2019-10-09T19:39:00Z">
        <w:r w:rsidR="00FE1323">
          <w:rPr>
            <w:rFonts w:ascii="Times New Roman" w:eastAsia="Yu Mincho" w:hAnsi="Times New Roman" w:cs="Times New Roman"/>
            <w:sz w:val="24"/>
            <w:szCs w:val="24"/>
            <w:lang w:eastAsia="ja-JP"/>
          </w:rPr>
          <w:t>were not</w:t>
        </w:r>
      </w:ins>
      <w:ins w:id="260" w:author="Liu, Luyu" w:date="2019-10-09T19:37:00Z">
        <w:r w:rsidR="00FE1323">
          <w:rPr>
            <w:rFonts w:ascii="Times New Roman" w:eastAsia="Yu Mincho" w:hAnsi="Times New Roman" w:cs="Times New Roman"/>
            <w:sz w:val="24"/>
            <w:szCs w:val="24"/>
            <w:lang w:eastAsia="ja-JP"/>
          </w:rPr>
          <w:t xml:space="preserve"> involve</w:t>
        </w:r>
      </w:ins>
      <w:ins w:id="261" w:author="Liu, Luyu" w:date="2019-10-09T19:39:00Z">
        <w:r w:rsidR="00FE1323">
          <w:rPr>
            <w:rFonts w:ascii="Times New Roman" w:eastAsia="Yu Mincho" w:hAnsi="Times New Roman" w:cs="Times New Roman"/>
            <w:sz w:val="24"/>
            <w:szCs w:val="24"/>
            <w:lang w:eastAsia="ja-JP"/>
          </w:rPr>
          <w:t>d with</w:t>
        </w:r>
      </w:ins>
      <w:ins w:id="262" w:author="Liu, Luyu" w:date="2019-10-09T19:37:00Z">
        <w:r w:rsidR="00FE1323">
          <w:rPr>
            <w:rFonts w:ascii="Times New Roman" w:eastAsia="Yu Mincho" w:hAnsi="Times New Roman" w:cs="Times New Roman"/>
            <w:sz w:val="24"/>
            <w:szCs w:val="24"/>
            <w:lang w:eastAsia="ja-JP"/>
          </w:rPr>
          <w:t xml:space="preserve"> </w:t>
        </w:r>
      </w:ins>
      <w:ins w:id="263" w:author="Liu, Luyu" w:date="2019-10-09T19:38:00Z">
        <w:r w:rsidR="00FE1323">
          <w:rPr>
            <w:rFonts w:ascii="Times New Roman" w:eastAsia="Yu Mincho" w:hAnsi="Times New Roman" w:cs="Times New Roman"/>
            <w:sz w:val="24"/>
            <w:szCs w:val="24"/>
            <w:lang w:eastAsia="ja-JP"/>
          </w:rPr>
          <w:t>the</w:t>
        </w:r>
      </w:ins>
      <w:ins w:id="264" w:author="Liu, Luyu" w:date="2019-10-09T19:35:00Z">
        <w:r w:rsidR="001F5DFE">
          <w:rPr>
            <w:rFonts w:ascii="Times New Roman" w:eastAsia="Yu Mincho" w:hAnsi="Times New Roman" w:cs="Times New Roman"/>
            <w:sz w:val="24"/>
            <w:szCs w:val="24"/>
            <w:lang w:eastAsia="ja-JP"/>
          </w:rPr>
          <w:t xml:space="preserve"> actual </w:t>
        </w:r>
      </w:ins>
      <w:del w:id="265" w:author="Liu, Luyu" w:date="2019-10-09T19:35:00Z">
        <w:r w:rsidDel="001F5DFE">
          <w:rPr>
            <w:rFonts w:ascii="Times New Roman" w:eastAsia="Yu Mincho" w:hAnsi="Times New Roman" w:cs="Times New Roman"/>
            <w:sz w:val="24"/>
            <w:szCs w:val="24"/>
            <w:lang w:eastAsia="ja-JP"/>
          </w:rPr>
          <w:delText xml:space="preserve">due to the lack of </w:delText>
        </w:r>
      </w:del>
      <w:r>
        <w:rPr>
          <w:rFonts w:ascii="Times New Roman" w:eastAsia="Yu Mincho" w:hAnsi="Times New Roman" w:cs="Times New Roman"/>
          <w:sz w:val="24"/>
          <w:szCs w:val="24"/>
          <w:lang w:eastAsia="ja-JP"/>
        </w:rPr>
        <w:t>real-time data</w:t>
      </w:r>
      <w:ins w:id="266" w:author="Liu, Luyu" w:date="2019-10-09T19:40:00Z">
        <w:r w:rsidR="00FE1323">
          <w:rPr>
            <w:rFonts w:ascii="Times New Roman" w:eastAsia="Yu Mincho" w:hAnsi="Times New Roman" w:cs="Times New Roman"/>
            <w:sz w:val="24"/>
            <w:szCs w:val="24"/>
            <w:lang w:eastAsia="ja-JP"/>
          </w:rPr>
          <w:t>. Consequently</w:t>
        </w:r>
      </w:ins>
      <w:r>
        <w:rPr>
          <w:rFonts w:ascii="Times New Roman" w:eastAsia="Yu Mincho" w:hAnsi="Times New Roman" w:cs="Times New Roman"/>
          <w:sz w:val="24"/>
          <w:szCs w:val="24"/>
          <w:lang w:eastAsia="ja-JP"/>
        </w:rPr>
        <w:t>,</w:t>
      </w:r>
      <w:del w:id="267" w:author="Liu, Luyu" w:date="2019-10-09T19:36:00Z">
        <w:r w:rsidDel="001F5DFE">
          <w:rPr>
            <w:rFonts w:ascii="Times New Roman" w:eastAsia="Yu Mincho" w:hAnsi="Times New Roman" w:cs="Times New Roman"/>
            <w:sz w:val="24"/>
            <w:szCs w:val="24"/>
            <w:lang w:eastAsia="ja-JP"/>
          </w:rPr>
          <w:delText xml:space="preserve"> </w:delText>
        </w:r>
      </w:del>
      <w:del w:id="268" w:author="Liu, Luyu" w:date="2019-10-09T19:33:00Z">
        <w:r w:rsidDel="001F5DFE">
          <w:rPr>
            <w:rFonts w:ascii="Times New Roman" w:eastAsia="Yu Mincho" w:hAnsi="Times New Roman" w:cs="Times New Roman"/>
            <w:sz w:val="24"/>
            <w:szCs w:val="24"/>
            <w:lang w:eastAsia="ja-JP"/>
          </w:rPr>
          <w:delText>these studies still concentrated on building the statistic models and simulations.</w:delText>
        </w:r>
        <w:commentRangeEnd w:id="256"/>
        <w:r w:rsidR="00D14F91" w:rsidDel="001F5DFE">
          <w:rPr>
            <w:rStyle w:val="CommentReference"/>
          </w:rPr>
          <w:commentReference w:id="256"/>
        </w:r>
      </w:del>
      <w:ins w:id="269" w:author="Liu, Luyu" w:date="2019-10-09T19:36:00Z">
        <w:r w:rsidR="001F5DFE">
          <w:rPr>
            <w:rFonts w:ascii="Times New Roman" w:eastAsia="Yu Mincho" w:hAnsi="Times New Roman" w:cs="Times New Roman"/>
            <w:sz w:val="24"/>
            <w:szCs w:val="24"/>
            <w:lang w:eastAsia="ja-JP"/>
          </w:rPr>
          <w:t xml:space="preserve"> </w:t>
        </w:r>
      </w:ins>
      <w:ins w:id="270" w:author="Liu, Luyu" w:date="2019-10-09T19:40:00Z">
        <w:r w:rsidR="00FE1323">
          <w:rPr>
            <w:rFonts w:ascii="Times New Roman" w:eastAsia="Yu Mincho" w:hAnsi="Times New Roman" w:cs="Times New Roman"/>
            <w:sz w:val="24"/>
            <w:szCs w:val="24"/>
            <w:lang w:eastAsia="ja-JP"/>
          </w:rPr>
          <w:t xml:space="preserve">the </w:t>
        </w:r>
      </w:ins>
      <w:ins w:id="271" w:author="Liu, Luyu" w:date="2019-10-09T19:43:00Z">
        <w:r w:rsidR="00FD5CDA">
          <w:rPr>
            <w:rFonts w:ascii="Times New Roman" w:eastAsia="Yu Mincho" w:hAnsi="Times New Roman" w:cs="Times New Roman"/>
            <w:sz w:val="24"/>
            <w:szCs w:val="24"/>
            <w:lang w:eastAsia="ja-JP"/>
          </w:rPr>
          <w:t xml:space="preserve">real-world </w:t>
        </w:r>
      </w:ins>
      <w:ins w:id="272" w:author="Liu, Luyu" w:date="2019-10-09T19:40:00Z">
        <w:r w:rsidR="00FE1323">
          <w:rPr>
            <w:rFonts w:ascii="Times New Roman" w:eastAsia="Yu Mincho" w:hAnsi="Times New Roman" w:cs="Times New Roman"/>
            <w:sz w:val="24"/>
            <w:szCs w:val="24"/>
            <w:lang w:eastAsia="ja-JP"/>
          </w:rPr>
          <w:t xml:space="preserve">accuracy of </w:t>
        </w:r>
      </w:ins>
      <w:ins w:id="273" w:author="Liu, Luyu" w:date="2019-10-10T11:25:00Z">
        <w:r w:rsidR="00C14623">
          <w:rPr>
            <w:rFonts w:ascii="Times New Roman" w:eastAsia="Yu Mincho" w:hAnsi="Times New Roman" w:cs="Times New Roman"/>
            <w:sz w:val="24"/>
            <w:szCs w:val="24"/>
            <w:lang w:eastAsia="ja-JP"/>
          </w:rPr>
          <w:t>these</w:t>
        </w:r>
      </w:ins>
      <w:ins w:id="274" w:author="Liu, Luyu" w:date="2019-10-09T19:40:00Z">
        <w:r w:rsidR="00FE1323">
          <w:rPr>
            <w:rFonts w:ascii="Times New Roman" w:eastAsia="Yu Mincho" w:hAnsi="Times New Roman" w:cs="Times New Roman"/>
            <w:sz w:val="24"/>
            <w:szCs w:val="24"/>
            <w:lang w:eastAsia="ja-JP"/>
          </w:rPr>
          <w:t xml:space="preserve"> model</w:t>
        </w:r>
      </w:ins>
      <w:ins w:id="275" w:author="Liu, Luyu" w:date="2019-10-09T19:41:00Z">
        <w:r w:rsidR="00FD5CDA">
          <w:rPr>
            <w:rFonts w:ascii="Times New Roman" w:eastAsia="Yu Mincho" w:hAnsi="Times New Roman" w:cs="Times New Roman"/>
            <w:sz w:val="24"/>
            <w:szCs w:val="24"/>
            <w:lang w:eastAsia="ja-JP"/>
          </w:rPr>
          <w:t>s</w:t>
        </w:r>
      </w:ins>
      <w:ins w:id="276" w:author="Liu, Luyu" w:date="2019-10-09T19:40:00Z">
        <w:r w:rsidR="00FE1323">
          <w:rPr>
            <w:rFonts w:ascii="Times New Roman" w:eastAsia="Yu Mincho" w:hAnsi="Times New Roman" w:cs="Times New Roman"/>
            <w:sz w:val="24"/>
            <w:szCs w:val="24"/>
            <w:lang w:eastAsia="ja-JP"/>
          </w:rPr>
          <w:t xml:space="preserve"> </w:t>
        </w:r>
      </w:ins>
      <w:ins w:id="277" w:author="Liu, Luyu" w:date="2019-10-09T19:43:00Z">
        <w:r w:rsidR="003B3919">
          <w:rPr>
            <w:rFonts w:ascii="Times New Roman" w:eastAsia="Yu Mincho" w:hAnsi="Times New Roman" w:cs="Times New Roman"/>
            <w:sz w:val="24"/>
            <w:szCs w:val="24"/>
            <w:lang w:eastAsia="ja-JP"/>
          </w:rPr>
          <w:t>is</w:t>
        </w:r>
      </w:ins>
      <w:ins w:id="278" w:author="Liu, Luyu" w:date="2019-10-09T19:40:00Z">
        <w:r w:rsidR="00FE1323">
          <w:rPr>
            <w:rFonts w:ascii="Times New Roman" w:eastAsia="Yu Mincho" w:hAnsi="Times New Roman" w:cs="Times New Roman"/>
            <w:sz w:val="24"/>
            <w:szCs w:val="24"/>
            <w:lang w:eastAsia="ja-JP"/>
          </w:rPr>
          <w:t xml:space="preserve"> still debatable.</w:t>
        </w:r>
      </w:ins>
    </w:p>
    <w:p w14:paraId="697623B9" w14:textId="3FF3008B" w:rsidR="00F5671C" w:rsidDel="00D14F91" w:rsidRDefault="00F5671C" w:rsidP="00BD79A8">
      <w:pPr>
        <w:spacing w:line="240" w:lineRule="auto"/>
        <w:jc w:val="both"/>
        <w:rPr>
          <w:del w:id="279" w:author="Miller,  Dr. Harvey J." w:date="2019-10-09T14:44:00Z"/>
          <w:rFonts w:ascii="Times New Roman" w:hAnsi="Times New Roman" w:cs="Times New Roman"/>
          <w:sz w:val="24"/>
          <w:szCs w:val="24"/>
        </w:rPr>
      </w:pPr>
    </w:p>
    <w:p w14:paraId="3308F824" w14:textId="6868BC45" w:rsidR="00BD79A8" w:rsidDel="00D14F91" w:rsidRDefault="00BD79A8" w:rsidP="00BD79A8">
      <w:pPr>
        <w:spacing w:line="240" w:lineRule="auto"/>
        <w:jc w:val="both"/>
        <w:rPr>
          <w:del w:id="280" w:author="Miller,  Dr. Harvey J." w:date="2019-10-09T14:44:00Z"/>
          <w:rFonts w:ascii="Times New Roman" w:hAnsi="Times New Roman" w:cs="Times New Roman"/>
          <w:sz w:val="24"/>
          <w:szCs w:val="24"/>
        </w:rPr>
      </w:pPr>
    </w:p>
    <w:p w14:paraId="780DDC0F" w14:textId="77777777" w:rsidR="00D14F91" w:rsidRDefault="00D14F91" w:rsidP="00B66BD0">
      <w:pPr>
        <w:spacing w:line="240" w:lineRule="auto"/>
        <w:jc w:val="both"/>
        <w:rPr>
          <w:ins w:id="281" w:author="Miller,  Dr. Harvey J." w:date="2019-10-09T14:44:00Z"/>
          <w:rFonts w:ascii="Times New Roman" w:hAnsi="Times New Roman" w:cs="Times New Roman"/>
          <w:sz w:val="24"/>
          <w:szCs w:val="24"/>
        </w:rPr>
      </w:pPr>
    </w:p>
    <w:p w14:paraId="4B5C1618" w14:textId="2FF86C5C" w:rsidR="00491109" w:rsidRDefault="00D14F91" w:rsidP="00B66BD0">
      <w:pPr>
        <w:spacing w:line="240" w:lineRule="auto"/>
        <w:jc w:val="both"/>
        <w:rPr>
          <w:rFonts w:ascii="Times New Roman" w:hAnsi="Times New Roman" w:cs="Times New Roman"/>
          <w:sz w:val="24"/>
          <w:szCs w:val="24"/>
        </w:rPr>
      </w:pPr>
      <w:ins w:id="282" w:author="Miller,  Dr. Harvey J." w:date="2019-10-09T14:49:00Z">
        <w:r>
          <w:rPr>
            <w:rFonts w:ascii="Times New Roman" w:hAnsi="Times New Roman" w:cs="Times New Roman"/>
            <w:sz w:val="24"/>
            <w:szCs w:val="24"/>
          </w:rPr>
          <w:t>D</w:t>
        </w:r>
      </w:ins>
      <w:del w:id="283" w:author="Miller,  Dr. Harvey J." w:date="2019-10-09T14:49:00Z">
        <w:r w:rsidR="009946DE" w:rsidDel="00D14F91">
          <w:rPr>
            <w:rFonts w:ascii="Times New Roman" w:hAnsi="Times New Roman" w:cs="Times New Roman"/>
            <w:sz w:val="24"/>
            <w:szCs w:val="24"/>
          </w:rPr>
          <w:delText>However, d</w:delText>
        </w:r>
      </w:del>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real-time monitoring and other smart city technologies are making this topic an area of active investigation</w:t>
      </w:r>
      <w:del w:id="284" w:author="Miller,  Dr. Harvey J." w:date="2019-10-09T14:48:00Z">
        <w:r w:rsidR="00491109" w:rsidDel="00D14F91">
          <w:rPr>
            <w:rFonts w:ascii="Times New Roman" w:hAnsi="Times New Roman" w:cs="Times New Roman"/>
            <w:sz w:val="24"/>
            <w:szCs w:val="24"/>
          </w:rPr>
          <w:delText xml:space="preserve"> again</w:delText>
        </w:r>
      </w:del>
      <w:r w:rsidR="00491109">
        <w:rPr>
          <w:rFonts w:ascii="Times New Roman" w:hAnsi="Times New Roman" w:cs="Times New Roman"/>
          <w:sz w:val="24"/>
          <w:szCs w:val="24"/>
        </w:rPr>
        <w:t xml:space="preserve">: researchers can now conduct more detailed analysis and develop more precise measures and models of </w:t>
      </w:r>
      <w:ins w:id="285" w:author="Miller,  Dr. Harvey J." w:date="2019-10-09T14:49:00Z">
        <w:r>
          <w:rPr>
            <w:rFonts w:ascii="Times New Roman" w:hAnsi="Times New Roman" w:cs="Times New Roman"/>
            <w:sz w:val="24"/>
            <w:szCs w:val="24"/>
          </w:rPr>
          <w:t>public transit</w:t>
        </w:r>
      </w:ins>
      <w:del w:id="286" w:author="Miller,  Dr. Harvey J." w:date="2019-10-09T14:48:00Z">
        <w:r w:rsidR="00491109" w:rsidDel="00D14F91">
          <w:rPr>
            <w:rFonts w:ascii="Times New Roman" w:hAnsi="Times New Roman" w:cs="Times New Roman"/>
            <w:sz w:val="24"/>
            <w:szCs w:val="24"/>
          </w:rPr>
          <w:delText>PT</w:delText>
        </w:r>
      </w:del>
      <w:r w:rsidR="00491109">
        <w:rPr>
          <w:rFonts w:ascii="Times New Roman" w:hAnsi="Times New Roman" w:cs="Times New Roman"/>
          <w:sz w:val="24"/>
          <w:szCs w:val="24"/>
        </w:rPr>
        <w:t xml:space="preserve">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ins w:id="287" w:author="Miller,  Dr. Harvey J." w:date="2019-10-09T14:49:00Z">
        <w:r>
          <w:rPr>
            <w:rFonts w:ascii="Times New Roman" w:hAnsi="Times New Roman" w:cs="Times New Roman"/>
            <w:sz w:val="24"/>
            <w:szCs w:val="24"/>
          </w:rPr>
          <w:t>This paper contributes to this literature by developing measures of transfer risk and transfer t</w:t>
        </w:r>
      </w:ins>
      <w:ins w:id="288" w:author="Miller,  Dr. Harvey J." w:date="2019-10-09T14:50:00Z">
        <w:r>
          <w:rPr>
            <w:rFonts w:ascii="Times New Roman" w:hAnsi="Times New Roman" w:cs="Times New Roman"/>
            <w:sz w:val="24"/>
            <w:szCs w:val="24"/>
          </w:rPr>
          <w:t xml:space="preserve">ime penalties using </w:t>
        </w:r>
      </w:ins>
      <w:del w:id="289" w:author="Miller,  Dr. Harvey J." w:date="2019-10-09T14:50:00Z">
        <w:r w:rsidR="00F5671C" w:rsidDel="00D14F91">
          <w:rPr>
            <w:rFonts w:ascii="Times New Roman" w:hAnsi="Times New Roman" w:cs="Times New Roman"/>
            <w:sz w:val="24"/>
            <w:szCs w:val="24"/>
          </w:rPr>
          <w:delText>In response to the gaps in the transfer</w:delText>
        </w:r>
      </w:del>
      <w:del w:id="290" w:author="Miller,  Dr. Harvey J." w:date="2019-10-09T14:49:00Z">
        <w:r w:rsidR="00F5671C" w:rsidDel="00D14F91">
          <w:rPr>
            <w:rFonts w:ascii="Times New Roman" w:hAnsi="Times New Roman" w:cs="Times New Roman"/>
            <w:sz w:val="24"/>
            <w:szCs w:val="24"/>
          </w:rPr>
          <w:delText>’s</w:delText>
        </w:r>
      </w:del>
      <w:del w:id="291" w:author="Miller,  Dr. Harvey J." w:date="2019-10-09T14:50:00Z">
        <w:r w:rsidR="00F5671C" w:rsidDel="00D14F91">
          <w:rPr>
            <w:rFonts w:ascii="Times New Roman" w:hAnsi="Times New Roman" w:cs="Times New Roman"/>
            <w:sz w:val="24"/>
            <w:szCs w:val="24"/>
          </w:rPr>
          <w:delText xml:space="preserve"> real-time performance</w:delText>
        </w:r>
        <w:r w:rsidR="006029F5" w:rsidDel="00D14F91">
          <w:rPr>
            <w:rFonts w:ascii="Times New Roman" w:hAnsi="Times New Roman" w:cs="Times New Roman"/>
            <w:sz w:val="24"/>
            <w:szCs w:val="24"/>
          </w:rPr>
          <w:delText xml:space="preserve"> and</w:delText>
        </w:r>
        <w:r w:rsidR="00F5671C" w:rsidDel="00D14F91">
          <w:rPr>
            <w:rFonts w:ascii="Times New Roman" w:hAnsi="Times New Roman" w:cs="Times New Roman"/>
            <w:sz w:val="24"/>
            <w:szCs w:val="24"/>
          </w:rPr>
          <w:delText xml:space="preserve"> synchronization theory in the real-time </w:delText>
        </w:r>
        <w:r w:rsidR="00AD59F3" w:rsidDel="00D14F91">
          <w:rPr>
            <w:rFonts w:ascii="Times New Roman" w:hAnsi="Times New Roman" w:cs="Times New Roman"/>
            <w:sz w:val="24"/>
            <w:szCs w:val="24"/>
          </w:rPr>
          <w:delText xml:space="preserve">data </w:delText>
        </w:r>
        <w:r w:rsidR="006029F5" w:rsidDel="00D14F91">
          <w:rPr>
            <w:rFonts w:ascii="Times New Roman" w:hAnsi="Times New Roman" w:cs="Times New Roman"/>
            <w:sz w:val="24"/>
            <w:szCs w:val="24"/>
          </w:rPr>
          <w:delText>context</w:delText>
        </w:r>
        <w:r w:rsidR="00B66BD0" w:rsidDel="00D14F91">
          <w:rPr>
            <w:rFonts w:ascii="Times New Roman" w:hAnsi="Times New Roman" w:cs="Times New Roman"/>
            <w:sz w:val="24"/>
            <w:szCs w:val="24"/>
          </w:rPr>
          <w:delText xml:space="preserve">, we would like to address </w:delText>
        </w:r>
        <w:r w:rsidR="00BD79A8" w:rsidDel="00D14F91">
          <w:rPr>
            <w:rFonts w:ascii="Times New Roman" w:hAnsi="Times New Roman" w:cs="Times New Roman"/>
            <w:sz w:val="24"/>
            <w:szCs w:val="24"/>
          </w:rPr>
          <w:delText>the PT transfer’</w:delText>
        </w:r>
        <w:r w:rsidR="006B7A0F" w:rsidDel="00D14F91">
          <w:rPr>
            <w:rFonts w:ascii="Times New Roman" w:hAnsi="Times New Roman" w:cs="Times New Roman"/>
            <w:sz w:val="24"/>
            <w:szCs w:val="24"/>
          </w:rPr>
          <w:delText>s measuring</w:delText>
        </w:r>
        <w:r w:rsidR="00B66BD0" w:rsidDel="00D14F91">
          <w:rPr>
            <w:rFonts w:ascii="Times New Roman" w:hAnsi="Times New Roman" w:cs="Times New Roman"/>
            <w:sz w:val="24"/>
            <w:szCs w:val="24"/>
          </w:rPr>
          <w:delText xml:space="preserve"> problems using the </w:delText>
        </w:r>
      </w:del>
      <w:r w:rsidR="00B66BD0">
        <w:rPr>
          <w:rFonts w:ascii="Times New Roman" w:hAnsi="Times New Roman" w:cs="Times New Roman"/>
          <w:sz w:val="24"/>
          <w:szCs w:val="24"/>
        </w:rPr>
        <w:t xml:space="preserve">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26C86CBD" w14:textId="0F57761B" w:rsidR="00491109" w:rsidDel="00607A99" w:rsidRDefault="00491109" w:rsidP="00491109">
      <w:pPr>
        <w:spacing w:line="240" w:lineRule="auto"/>
        <w:ind w:firstLine="720"/>
        <w:jc w:val="both"/>
        <w:rPr>
          <w:del w:id="292" w:author="Miller,  Dr. Harvey J." w:date="2019-10-09T14:50:00Z"/>
          <w:rFonts w:ascii="Times New Roman" w:hAnsi="Times New Roman" w:cs="Times New Roman"/>
          <w:sz w:val="24"/>
          <w:szCs w:val="24"/>
        </w:rPr>
      </w:pPr>
    </w:p>
    <w:p w14:paraId="1A29C4EE" w14:textId="295AB650" w:rsidR="00DB162D" w:rsidDel="00607A99" w:rsidRDefault="00DB162D" w:rsidP="00491109">
      <w:pPr>
        <w:spacing w:line="240" w:lineRule="auto"/>
        <w:ind w:firstLine="720"/>
        <w:jc w:val="both"/>
        <w:rPr>
          <w:del w:id="293" w:author="Miller,  Dr. Harvey J." w:date="2019-10-09T14:50:00Z"/>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5B29F576"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ins w:id="294" w:author="Miller,  Dr. Harvey J." w:date="2019-10-09T14:51:00Z">
        <w:r w:rsidR="00607A99">
          <w:rPr>
            <w:rFonts w:ascii="Times New Roman" w:eastAsia="Yu Mincho" w:hAnsi="Times New Roman" w:cs="Times New Roman"/>
            <w:sz w:val="24"/>
            <w:szCs w:val="24"/>
            <w:lang w:eastAsia="ja-JP"/>
          </w:rPr>
          <w:t xml:space="preserve">describe </w:t>
        </w:r>
      </w:ins>
      <w:del w:id="295" w:author="Miller,  Dr. Harvey J." w:date="2019-10-09T14:51:00Z">
        <w:r w:rsidR="00AD4EC7" w:rsidDel="00607A99">
          <w:rPr>
            <w:rFonts w:ascii="Times New Roman" w:eastAsia="Yu Mincho" w:hAnsi="Times New Roman" w:cs="Times New Roman"/>
            <w:sz w:val="24"/>
            <w:szCs w:val="24"/>
            <w:lang w:eastAsia="ja-JP"/>
          </w:rPr>
          <w:delText xml:space="preserve">introduce </w:delText>
        </w:r>
      </w:del>
      <w:r w:rsidR="00AD4EC7">
        <w:rPr>
          <w:rFonts w:ascii="Times New Roman" w:eastAsia="Yu Mincho" w:hAnsi="Times New Roman" w:cs="Times New Roman"/>
          <w:sz w:val="24"/>
          <w:szCs w:val="24"/>
          <w:lang w:eastAsia="ja-JP"/>
        </w:rPr>
        <w:t>our data source</w:t>
      </w:r>
      <w:ins w:id="296" w:author="Miller,  Dr. Harvey J." w:date="2019-10-09T14:51:00Z">
        <w:r w:rsidR="00607A99">
          <w:rPr>
            <w:rFonts w:ascii="Times New Roman" w:eastAsia="Yu Mincho" w:hAnsi="Times New Roman" w:cs="Times New Roman"/>
            <w:sz w:val="24"/>
            <w:szCs w:val="24"/>
            <w:lang w:eastAsia="ja-JP"/>
          </w:rPr>
          <w:t>s</w:t>
        </w:r>
      </w:ins>
      <w:r w:rsidR="00AD4EC7">
        <w:rPr>
          <w:rFonts w:ascii="Times New Roman" w:eastAsia="Yu Mincho" w:hAnsi="Times New Roman" w:cs="Times New Roman"/>
          <w:sz w:val="24"/>
          <w:szCs w:val="24"/>
          <w:lang w:eastAsia="ja-JP"/>
        </w:rPr>
        <w:t xml:space="preserve">; then we </w:t>
      </w:r>
      <w:r>
        <w:rPr>
          <w:rFonts w:ascii="Times New Roman" w:eastAsia="Yu Mincho" w:hAnsi="Times New Roman" w:cs="Times New Roman"/>
          <w:sz w:val="24"/>
          <w:szCs w:val="24"/>
          <w:lang w:eastAsia="ja-JP"/>
        </w:rPr>
        <w:t xml:space="preserve">define </w:t>
      </w:r>
      <w:ins w:id="297" w:author="Miller,  Dr. Harvey J." w:date="2019-10-09T14:51:00Z">
        <w:r w:rsidR="00607A99">
          <w:rPr>
            <w:rFonts w:ascii="Times New Roman" w:eastAsia="Yu Mincho" w:hAnsi="Times New Roman" w:cs="Times New Roman"/>
            <w:sz w:val="24"/>
            <w:szCs w:val="24"/>
            <w:lang w:eastAsia="ja-JP"/>
          </w:rPr>
          <w:t>public transit</w:t>
        </w:r>
      </w:ins>
      <w:del w:id="298" w:author="Miller,  Dr. Harvey J." w:date="2019-10-09T14:51:00Z">
        <w:r w:rsidDel="00607A99">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transfers </w:t>
      </w:r>
      <w:ins w:id="299" w:author="Miller,  Dr. Harvey J." w:date="2019-10-09T14:51:00Z">
        <w:r w:rsidR="00607A99">
          <w:rPr>
            <w:rFonts w:ascii="Times New Roman" w:eastAsia="Yu Mincho" w:hAnsi="Times New Roman" w:cs="Times New Roman"/>
            <w:sz w:val="24"/>
            <w:szCs w:val="24"/>
            <w:lang w:eastAsia="ja-JP"/>
          </w:rPr>
          <w:t xml:space="preserve">from a space-time perspective </w:t>
        </w:r>
      </w:ins>
      <w:r>
        <w:rPr>
          <w:rFonts w:ascii="Times New Roman" w:eastAsia="Yu Mincho" w:hAnsi="Times New Roman" w:cs="Times New Roman"/>
          <w:sz w:val="24"/>
          <w:szCs w:val="24"/>
          <w:lang w:eastAsia="ja-JP"/>
        </w:rPr>
        <w:t xml:space="preserve">and </w:t>
      </w:r>
      <w:ins w:id="300" w:author="Miller,  Dr. Harvey J." w:date="2019-10-09T14:53:00Z">
        <w:r w:rsidR="00607A99">
          <w:rPr>
            <w:rFonts w:ascii="Times New Roman" w:eastAsia="Yu Mincho" w:hAnsi="Times New Roman" w:cs="Times New Roman"/>
            <w:sz w:val="24"/>
            <w:szCs w:val="24"/>
            <w:lang w:eastAsia="ja-JP"/>
          </w:rPr>
          <w:t xml:space="preserve">conceptualize </w:t>
        </w:r>
      </w:ins>
      <w:r>
        <w:rPr>
          <w:rFonts w:ascii="Times New Roman" w:eastAsia="Yu Mincho" w:hAnsi="Times New Roman" w:cs="Times New Roman"/>
          <w:sz w:val="24"/>
          <w:szCs w:val="24"/>
          <w:lang w:eastAsia="ja-JP"/>
        </w:rPr>
        <w:t xml:space="preserve">the impact of vehicle delays </w:t>
      </w:r>
      <w:ins w:id="301" w:author="Miller,  Dr. Harvey J." w:date="2019-10-09T14:53:00Z">
        <w:r w:rsidR="00607A99">
          <w:rPr>
            <w:rFonts w:ascii="Times New Roman" w:eastAsia="Yu Mincho" w:hAnsi="Times New Roman" w:cs="Times New Roman"/>
            <w:sz w:val="24"/>
            <w:szCs w:val="24"/>
            <w:lang w:eastAsia="ja-JP"/>
          </w:rPr>
          <w:t xml:space="preserve">as a problem in </w:t>
        </w:r>
      </w:ins>
      <w:del w:id="302" w:author="Miller,  Dr. Harvey J." w:date="2019-10-09T14:53:00Z">
        <w:r w:rsidDel="00607A99">
          <w:rPr>
            <w:rFonts w:ascii="Times New Roman" w:eastAsia="Yu Mincho" w:hAnsi="Times New Roman" w:cs="Times New Roman"/>
            <w:sz w:val="24"/>
            <w:szCs w:val="24"/>
            <w:lang w:eastAsia="ja-JP"/>
          </w:rPr>
          <w:delText xml:space="preserve">on </w:delText>
        </w:r>
      </w:del>
      <w:r>
        <w:rPr>
          <w:rFonts w:ascii="Times New Roman" w:eastAsia="Yu Mincho" w:hAnsi="Times New Roman" w:cs="Times New Roman"/>
          <w:sz w:val="24"/>
          <w:szCs w:val="24"/>
          <w:lang w:eastAsia="ja-JP"/>
        </w:rPr>
        <w:t>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54D25D8D"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ins w:id="303" w:author="Miller,  Dr. Harvey J." w:date="2019-10-09T14:51:00Z">
        <w:r w:rsidR="00607A99">
          <w:rPr>
            <w:rFonts w:ascii="Times New Roman" w:eastAsia="Yu Mincho" w:hAnsi="Times New Roman" w:cs="Times New Roman"/>
            <w:sz w:val="24"/>
            <w:szCs w:val="24"/>
            <w:u w:val="single"/>
            <w:lang w:eastAsia="ja-JP"/>
          </w:rPr>
          <w:t>s</w:t>
        </w:r>
      </w:ins>
    </w:p>
    <w:p w14:paraId="5EA44A84" w14:textId="26112CAB"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del w:id="304" w:author="Miller,  Dr. Harvey J." w:date="2019-10-09T14:51:00Z">
        <w:r w:rsidR="000D1429" w:rsidDel="00607A99">
          <w:rPr>
            <w:rFonts w:ascii="Times New Roman" w:eastAsia="Yu Mincho" w:hAnsi="Times New Roman" w:cs="Times New Roman"/>
            <w:sz w:val="24"/>
            <w:szCs w:val="24"/>
            <w:lang w:eastAsia="ja-JP"/>
          </w:rPr>
          <w:delText>intend</w:delText>
        </w:r>
        <w:r w:rsidRPr="00DD750E" w:rsidDel="00607A99">
          <w:rPr>
            <w:rFonts w:ascii="Times New Roman" w:eastAsia="Yu Mincho" w:hAnsi="Times New Roman" w:cs="Times New Roman"/>
            <w:sz w:val="24"/>
            <w:szCs w:val="24"/>
            <w:lang w:eastAsia="ja-JP"/>
          </w:rPr>
          <w:delText xml:space="preserve"> to </w:delText>
        </w:r>
      </w:del>
      <w:r>
        <w:rPr>
          <w:rFonts w:ascii="Times New Roman" w:eastAsia="Yu Mincho" w:hAnsi="Times New Roman" w:cs="Times New Roman"/>
          <w:sz w:val="24"/>
          <w:szCs w:val="24"/>
          <w:lang w:eastAsia="ja-JP"/>
        </w:rPr>
        <w:t xml:space="preserve">leverage two </w:t>
      </w:r>
      <w:del w:id="305" w:author="Miller,  Dr. Harvey J." w:date="2019-10-09T14:52:00Z">
        <w:r w:rsidDel="00607A99">
          <w:rPr>
            <w:rFonts w:ascii="Times New Roman" w:eastAsia="Yu Mincho" w:hAnsi="Times New Roman" w:cs="Times New Roman"/>
            <w:sz w:val="24"/>
            <w:szCs w:val="24"/>
            <w:lang w:eastAsia="ja-JP"/>
          </w:rPr>
          <w:delText xml:space="preserve">separate </w:delText>
        </w:r>
      </w:del>
      <w:r>
        <w:rPr>
          <w:rFonts w:ascii="Times New Roman" w:eastAsia="Yu Mincho" w:hAnsi="Times New Roman" w:cs="Times New Roman"/>
          <w:sz w:val="24"/>
          <w:szCs w:val="24"/>
          <w:lang w:eastAsia="ja-JP"/>
        </w:rPr>
        <w:t xml:space="preserve">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w:t>
      </w:r>
      <w:ins w:id="306" w:author="Miller,  Dr. Harvey J." w:date="2019-10-09T14:52:00Z">
        <w:r w:rsidR="00607A99">
          <w:rPr>
            <w:rFonts w:ascii="Times New Roman" w:eastAsia="Yu Mincho" w:hAnsi="Times New Roman" w:cs="Times New Roman"/>
            <w:sz w:val="24"/>
            <w:szCs w:val="24"/>
            <w:lang w:eastAsia="ja-JP"/>
          </w:rPr>
          <w:t xml:space="preserve"> </w:t>
        </w:r>
      </w:ins>
      <w:del w:id="307" w:author="Miller,  Dr. Harvey J." w:date="2019-10-09T14:52:00Z">
        <w:r w:rsidDel="00607A99">
          <w:rPr>
            <w:rFonts w:ascii="Times New Roman" w:eastAsia="Yu Mincho" w:hAnsi="Times New Roman" w:cs="Times New Roman"/>
            <w:sz w:val="24"/>
            <w:szCs w:val="24"/>
            <w:lang w:eastAsia="ja-JP"/>
          </w:rPr>
          <w:delText xml:space="preserve"> </w:delText>
        </w:r>
      </w:del>
      <w:ins w:id="308" w:author="Miller,  Dr. Harvey J." w:date="2019-10-09T14:52:00Z">
        <w:r w:rsidR="00607A99">
          <w:rPr>
            <w:rFonts w:ascii="Times New Roman" w:eastAsia="Yu Mincho" w:hAnsi="Times New Roman" w:cs="Times New Roman"/>
            <w:sz w:val="24"/>
            <w:szCs w:val="24"/>
            <w:lang w:eastAsia="ja-JP"/>
          </w:rPr>
          <w:t>transfer risk measures and analytics</w:t>
        </w:r>
      </w:ins>
      <w:del w:id="309" w:author="Miller,  Dr. Harvey J." w:date="2019-10-09T14:52:00Z">
        <w:r w:rsidDel="00607A99">
          <w:rPr>
            <w:rFonts w:ascii="Times New Roman" w:eastAsia="Yu Mincho" w:hAnsi="Times New Roman" w:cs="Times New Roman"/>
            <w:sz w:val="24"/>
            <w:szCs w:val="24"/>
            <w:lang w:eastAsia="ja-JP"/>
          </w:rPr>
          <w:delText>proposed measures and systems</w:delText>
        </w:r>
      </w:del>
      <w:r>
        <w:rPr>
          <w:rFonts w:ascii="Times New Roman" w:eastAsia="Yu Mincho" w:hAnsi="Times New Roman" w:cs="Times New Roman"/>
          <w:sz w:val="24"/>
          <w:szCs w:val="24"/>
          <w:lang w:eastAsia="ja-JP"/>
        </w:rPr>
        <w:t>.</w:t>
      </w:r>
    </w:p>
    <w:p w14:paraId="50B398AC" w14:textId="3E31CF44"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del w:id="310" w:author="Miller,  Dr. Harvey J." w:date="2019-10-09T14:53:00Z">
        <w:r w:rsidR="005904FB" w:rsidDel="00607A99">
          <w:rPr>
            <w:rFonts w:ascii="Times New Roman" w:eastAsia="Yu Mincho" w:hAnsi="Times New Roman" w:cs="Times New Roman"/>
            <w:sz w:val="24"/>
            <w:szCs w:val="24"/>
            <w:lang w:eastAsia="ja-JP"/>
          </w:rPr>
          <w:delText>W</w:delText>
        </w:r>
        <w:r w:rsidR="00F719D0" w:rsidDel="00607A99">
          <w:rPr>
            <w:rFonts w:ascii="Times New Roman" w:eastAsia="Yu Mincho" w:hAnsi="Times New Roman" w:cs="Times New Roman"/>
            <w:sz w:val="24"/>
            <w:szCs w:val="24"/>
            <w:lang w:eastAsia="ja-JP"/>
          </w:rPr>
          <w:delText xml:space="preserve">e discuss the </w:delText>
        </w:r>
        <w:r w:rsidR="005904FB" w:rsidDel="00607A99">
          <w:rPr>
            <w:rFonts w:ascii="Times New Roman" w:eastAsia="Yu Mincho" w:hAnsi="Times New Roman" w:cs="Times New Roman"/>
            <w:sz w:val="24"/>
            <w:szCs w:val="24"/>
            <w:lang w:eastAsia="ja-JP"/>
          </w:rPr>
          <w:delText>respective advantages of traditional data and big data in the literature review section. T</w:delText>
        </w:r>
        <w:r w:rsidR="0093017D" w:rsidDel="00607A99">
          <w:rPr>
            <w:rFonts w:ascii="Times New Roman" w:eastAsia="Yu Mincho" w:hAnsi="Times New Roman" w:cs="Times New Roman"/>
            <w:sz w:val="24"/>
            <w:szCs w:val="24"/>
            <w:lang w:eastAsia="ja-JP"/>
          </w:rPr>
          <w:delText xml:space="preserve">o overcome these advantages, we </w:delText>
        </w:r>
        <w:r w:rsidR="00E30BF7" w:rsidDel="00607A99">
          <w:rPr>
            <w:rFonts w:ascii="Times New Roman" w:eastAsia="Yu Mincho" w:hAnsi="Times New Roman" w:cs="Times New Roman"/>
            <w:sz w:val="24"/>
            <w:szCs w:val="24"/>
            <w:lang w:eastAsia="ja-JP"/>
          </w:rPr>
          <w:delText>utilize</w:delText>
        </w:r>
        <w:r w:rsidR="0093017D" w:rsidDel="00607A99">
          <w:rPr>
            <w:rFonts w:ascii="Times New Roman" w:eastAsia="Yu Mincho" w:hAnsi="Times New Roman" w:cs="Times New Roman"/>
            <w:sz w:val="24"/>
            <w:szCs w:val="24"/>
            <w:lang w:eastAsia="ja-JP"/>
          </w:rPr>
          <w:delText xml:space="preserve"> a new standard protocol for transit data: </w:delText>
        </w:r>
      </w:del>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P</w:t>
      </w:r>
      <w:ins w:id="311" w:author="Miller,  Dr. Harvey J." w:date="2019-10-09T14:54:00Z">
        <w:r w:rsidR="00607A99">
          <w:rPr>
            <w:rFonts w:ascii="Times New Roman" w:eastAsia="Yu Mincho" w:hAnsi="Times New Roman" w:cs="Times New Roman"/>
            <w:sz w:val="24"/>
            <w:szCs w:val="24"/>
            <w:lang w:eastAsia="ja-JP"/>
          </w:rPr>
          <w:t>ublic transit</w:t>
        </w:r>
      </w:ins>
      <w:del w:id="312" w:author="Miller,  Dr. Harvey J." w:date="2019-10-09T14:54:00Z">
        <w:r w:rsidR="00F719D0" w:rsidDel="00607A99">
          <w:rPr>
            <w:rFonts w:ascii="Times New Roman" w:eastAsia="Yu Mincho" w:hAnsi="Times New Roman" w:cs="Times New Roman"/>
            <w:sz w:val="24"/>
            <w:szCs w:val="24"/>
            <w:lang w:eastAsia="ja-JP"/>
          </w:rPr>
          <w:delText>T</w:delText>
        </w:r>
      </w:del>
      <w:r w:rsidR="00F719D0">
        <w:rPr>
          <w:rFonts w:ascii="Times New Roman" w:eastAsia="Yu Mincho" w:hAnsi="Times New Roman" w:cs="Times New Roman"/>
          <w:sz w:val="24"/>
          <w:szCs w:val="24"/>
          <w:lang w:eastAsia="ja-JP"/>
        </w:rPr>
        <w:t xml:space="preserve">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7E9281E" w:rsidR="004B5818" w:rsidRDefault="00F719D0" w:rsidP="00E66DC6">
      <w:pPr>
        <w:spacing w:line="240" w:lineRule="auto"/>
        <w:ind w:firstLine="720"/>
        <w:jc w:val="both"/>
        <w:rPr>
          <w:rFonts w:ascii="Times New Roman" w:eastAsia="Yu Mincho" w:hAnsi="Times New Roman" w:cs="Times New Roman"/>
          <w:sz w:val="24"/>
          <w:szCs w:val="24"/>
          <w:lang w:eastAsia="ja-JP"/>
        </w:rPr>
      </w:pPr>
      <w:del w:id="313" w:author="Miller,  Dr. Harvey J." w:date="2019-10-09T14:54:00Z">
        <w:r w:rsidDel="00607A99">
          <w:rPr>
            <w:rFonts w:ascii="Times New Roman" w:eastAsia="Yu Mincho" w:hAnsi="Times New Roman" w:cs="Times New Roman"/>
            <w:sz w:val="24"/>
            <w:szCs w:val="24"/>
            <w:lang w:eastAsia="ja-JP"/>
          </w:rPr>
          <w:delText xml:space="preserve">Beyond scheduled data, </w:delText>
        </w:r>
      </w:del>
      <w:r>
        <w:rPr>
          <w:rFonts w:ascii="Times New Roman" w:eastAsia="Yu Mincho" w:hAnsi="Times New Roman" w:cs="Times New Roman"/>
          <w:sz w:val="24"/>
          <w:szCs w:val="24"/>
          <w:lang w:eastAsia="ja-JP"/>
        </w:rPr>
        <w:t xml:space="preserve">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0A1BE1E6"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ins w:id="314" w:author="Miller,  Dr. Harvey J." w:date="2019-10-09T14:55:00Z">
        <w:r w:rsidR="00607A99">
          <w:rPr>
            <w:rFonts w:ascii="Times New Roman" w:eastAsia="Yu Mincho" w:hAnsi="Times New Roman" w:cs="Times New Roman"/>
            <w:sz w:val="24"/>
            <w:szCs w:val="24"/>
            <w:lang w:eastAsia="ja-JP"/>
          </w:rPr>
          <w:t xml:space="preserve">.  In particular, </w:t>
        </w:r>
      </w:ins>
      <w:del w:id="315" w:author="Miller,  Dr. Harvey J." w:date="2019-10-09T14:55:00Z">
        <w:r w:rsidR="00EA6DE5" w:rsidDel="00607A99">
          <w:rPr>
            <w:rFonts w:ascii="Times New Roman" w:eastAsia="Yu Mincho" w:hAnsi="Times New Roman" w:cs="Times New Roman"/>
            <w:sz w:val="24"/>
            <w:szCs w:val="24"/>
            <w:lang w:eastAsia="ja-JP"/>
          </w:rPr>
          <w:delText>:</w:delText>
        </w:r>
        <w:r w:rsidR="00EA6DE5" w:rsidRPr="00EA6DE5" w:rsidDel="00607A99">
          <w:rPr>
            <w:rFonts w:ascii="Times New Roman" w:eastAsia="Yu Mincho" w:hAnsi="Times New Roman" w:cs="Times New Roman"/>
            <w:sz w:val="24"/>
            <w:szCs w:val="24"/>
            <w:lang w:eastAsia="ja-JP"/>
          </w:rPr>
          <w:delText xml:space="preserve"> </w:delText>
        </w:r>
        <w:r w:rsidR="00EA6DE5" w:rsidDel="00607A99">
          <w:rPr>
            <w:rFonts w:ascii="Times New Roman" w:eastAsia="Yu Mincho" w:hAnsi="Times New Roman" w:cs="Times New Roman"/>
            <w:sz w:val="24"/>
            <w:szCs w:val="24"/>
            <w:lang w:eastAsia="ja-JP"/>
          </w:rPr>
          <w:delText xml:space="preserve">though GTFS and APC’s </w:delText>
        </w:r>
        <w:r w:rsidR="00EA6DE5" w:rsidRPr="003D68E2" w:rsidDel="00607A99">
          <w:rPr>
            <w:rFonts w:ascii="Times New Roman" w:eastAsia="Yu Mincho" w:hAnsi="Times New Roman" w:cs="Times New Roman"/>
            <w:i/>
            <w:sz w:val="24"/>
            <w:szCs w:val="24"/>
            <w:lang w:eastAsia="ja-JP"/>
          </w:rPr>
          <w:delText>spatial accuracy</w:delText>
        </w:r>
        <w:r w:rsidR="00EA6DE5" w:rsidDel="00607A99">
          <w:rPr>
            <w:rFonts w:ascii="Times New Roman" w:eastAsia="Yu Mincho" w:hAnsi="Times New Roman" w:cs="Times New Roman"/>
            <w:sz w:val="24"/>
            <w:szCs w:val="24"/>
            <w:lang w:eastAsia="ja-JP"/>
          </w:rPr>
          <w:delText xml:space="preserve"> </w:delText>
        </w:r>
        <w:r w:rsidR="00CE0389" w:rsidDel="00607A99">
          <w:rPr>
            <w:rFonts w:ascii="Times New Roman" w:eastAsia="Yu Mincho" w:hAnsi="Times New Roman" w:cs="Times New Roman"/>
            <w:sz w:val="24"/>
            <w:szCs w:val="24"/>
            <w:lang w:eastAsia="ja-JP"/>
          </w:rPr>
          <w:delText>may be</w:delText>
        </w:r>
        <w:r w:rsidR="00EA6DE5" w:rsidDel="00607A99">
          <w:rPr>
            <w:rFonts w:ascii="Times New Roman" w:eastAsia="Yu Mincho" w:hAnsi="Times New Roman" w:cs="Times New Roman"/>
            <w:sz w:val="24"/>
            <w:szCs w:val="24"/>
            <w:lang w:eastAsia="ja-JP"/>
          </w:rPr>
          <w:delText xml:space="preserve"> close, </w:delText>
        </w:r>
      </w:del>
      <w:r w:rsidR="00EA6DE5">
        <w:rPr>
          <w:rFonts w:ascii="Times New Roman" w:eastAsia="Yu Mincho" w:hAnsi="Times New Roman" w:cs="Times New Roman"/>
          <w:sz w:val="24"/>
          <w:szCs w:val="24"/>
          <w:lang w:eastAsia="ja-JP"/>
        </w:rPr>
        <w:t xml:space="preserve">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w:t>
      </w:r>
      <w:ins w:id="316" w:author="Miller,  Dr. Harvey J." w:date="2019-10-09T14:55:00Z">
        <w:r w:rsidR="00607A99">
          <w:rPr>
            <w:rFonts w:ascii="Times New Roman" w:eastAsia="Yu Mincho" w:hAnsi="Times New Roman" w:cs="Times New Roman"/>
            <w:sz w:val="24"/>
            <w:szCs w:val="24"/>
            <w:lang w:eastAsia="ja-JP"/>
          </w:rPr>
          <w:t xml:space="preserve">can be </w:t>
        </w:r>
      </w:ins>
      <w:del w:id="317" w:author="Miller,  Dr. Harvey J." w:date="2019-10-09T14:55:00Z">
        <w:r w:rsidR="00EA6DE5" w:rsidDel="00607A99">
          <w:rPr>
            <w:rFonts w:ascii="Times New Roman" w:eastAsia="Yu Mincho" w:hAnsi="Times New Roman" w:cs="Times New Roman"/>
            <w:sz w:val="24"/>
            <w:szCs w:val="24"/>
            <w:lang w:eastAsia="ja-JP"/>
          </w:rPr>
          <w:delText xml:space="preserve">is </w:delText>
        </w:r>
      </w:del>
      <w:r w:rsidR="00EA6DE5">
        <w:rPr>
          <w:rFonts w:ascii="Times New Roman" w:eastAsia="Yu Mincho" w:hAnsi="Times New Roman" w:cs="Times New Roman"/>
          <w:sz w:val="24"/>
          <w:szCs w:val="24"/>
          <w:lang w:eastAsia="ja-JP"/>
        </w:rPr>
        <w:t>low compared with</w:t>
      </w:r>
      <w:ins w:id="318" w:author="Miller,  Dr. Harvey J." w:date="2019-10-09T14:55:00Z">
        <w:r w:rsidR="00607A99">
          <w:rPr>
            <w:rFonts w:ascii="Times New Roman" w:eastAsia="Yu Mincho" w:hAnsi="Times New Roman" w:cs="Times New Roman"/>
            <w:sz w:val="24"/>
            <w:szCs w:val="24"/>
            <w:lang w:eastAsia="ja-JP"/>
          </w:rPr>
          <w:t xml:space="preserve"> other sources such as automated passenger count data (discussed below)</w:t>
        </w:r>
      </w:ins>
      <w:del w:id="319" w:author="Miller,  Dr. Harvey J." w:date="2019-10-09T14:55:00Z">
        <w:r w:rsidR="00EA6DE5" w:rsidDel="00607A99">
          <w:rPr>
            <w:rFonts w:ascii="Times New Roman" w:eastAsia="Yu Mincho" w:hAnsi="Times New Roman" w:cs="Times New Roman"/>
            <w:sz w:val="24"/>
            <w:szCs w:val="24"/>
            <w:lang w:eastAsia="ja-JP"/>
          </w:rPr>
          <w:delText xml:space="preserve"> APC</w:delText>
        </w:r>
      </w:del>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ins w:id="320" w:author="Miller,  Dr. Harvey J." w:date="2019-10-09T14:56:00Z">
        <w:r w:rsidR="00607A99">
          <w:rPr>
            <w:rFonts w:ascii="Times New Roman" w:eastAsia="Yu Mincho" w:hAnsi="Times New Roman" w:cs="Times New Roman"/>
            <w:sz w:val="24"/>
            <w:szCs w:val="24"/>
            <w:lang w:eastAsia="ja-JP"/>
          </w:rPr>
          <w:t xml:space="preserve">This is because </w:t>
        </w:r>
      </w:ins>
      <w:del w:id="321" w:author="Miller,  Dr. Harvey J." w:date="2019-10-09T14:55:00Z">
        <w:r w:rsidR="003D68E2" w:rsidDel="00607A99">
          <w:rPr>
            <w:rFonts w:ascii="Times New Roman" w:eastAsia="Yu Mincho" w:hAnsi="Times New Roman" w:cs="Times New Roman"/>
            <w:sz w:val="24"/>
            <w:szCs w:val="24"/>
            <w:lang w:eastAsia="ja-JP"/>
          </w:rPr>
          <w:delText>I</w:delText>
        </w:r>
        <w:r w:rsidR="00F719D0" w:rsidDel="00607A99">
          <w:rPr>
            <w:rFonts w:ascii="Times New Roman" w:eastAsia="Yu Mincho" w:hAnsi="Times New Roman" w:cs="Times New Roman"/>
            <w:sz w:val="24"/>
            <w:szCs w:val="24"/>
            <w:lang w:eastAsia="ja-JP"/>
          </w:rPr>
          <w:delText xml:space="preserve">t is important to realize that </w:delText>
        </w:r>
      </w:del>
      <w:r w:rsidR="00F719D0">
        <w:rPr>
          <w:rFonts w:ascii="Times New Roman" w:eastAsia="Yu Mincho" w:hAnsi="Times New Roman" w:cs="Times New Roman"/>
          <w:sz w:val="24"/>
          <w:szCs w:val="24"/>
          <w:lang w:eastAsia="ja-JP"/>
        </w:rPr>
        <w:t xml:space="preserve">GTFS real-time </w:t>
      </w:r>
      <w:ins w:id="322" w:author="Miller,  Dr. Harvey J." w:date="2019-10-09T14:55:00Z">
        <w:r w:rsidR="00607A99">
          <w:rPr>
            <w:rFonts w:ascii="Times New Roman" w:eastAsia="Yu Mincho" w:hAnsi="Times New Roman" w:cs="Times New Roman"/>
            <w:sz w:val="24"/>
            <w:szCs w:val="24"/>
            <w:lang w:eastAsia="ja-JP"/>
          </w:rPr>
          <w:t xml:space="preserve">data feed </w:t>
        </w:r>
      </w:ins>
      <w:r w:rsidR="00F719D0">
        <w:rPr>
          <w:rFonts w:ascii="Times New Roman" w:eastAsia="Yu Mincho" w:hAnsi="Times New Roman" w:cs="Times New Roman"/>
          <w:sz w:val="24"/>
          <w:szCs w:val="24"/>
          <w:lang w:eastAsia="ja-JP"/>
        </w:rPr>
        <w:t xml:space="preserve">is updated based on a static </w:t>
      </w:r>
      <w:ins w:id="323" w:author="Miller,  Dr. Harvey J." w:date="2019-10-09T14:56:00Z">
        <w:r w:rsidR="00607A99">
          <w:rPr>
            <w:rFonts w:ascii="Times New Roman" w:eastAsia="Yu Mincho" w:hAnsi="Times New Roman" w:cs="Times New Roman"/>
            <w:sz w:val="24"/>
            <w:szCs w:val="24"/>
            <w:lang w:eastAsia="ja-JP"/>
          </w:rPr>
          <w:t xml:space="preserve">temporal </w:t>
        </w:r>
      </w:ins>
      <w:r w:rsidR="00F719D0">
        <w:rPr>
          <w:rFonts w:ascii="Times New Roman" w:eastAsia="Yu Mincho" w:hAnsi="Times New Roman" w:cs="Times New Roman"/>
          <w:sz w:val="24"/>
          <w:szCs w:val="24"/>
          <w:lang w:eastAsia="ja-JP"/>
        </w:rPr>
        <w:t>interval</w:t>
      </w:r>
      <w:ins w:id="324" w:author="Miller,  Dr. Harvey J." w:date="2019-10-09T14:56:00Z">
        <w:r w:rsidR="00607A99">
          <w:rPr>
            <w:rFonts w:ascii="Times New Roman" w:eastAsia="Yu Mincho" w:hAnsi="Times New Roman" w:cs="Times New Roman"/>
            <w:sz w:val="24"/>
            <w:szCs w:val="24"/>
            <w:lang w:eastAsia="ja-JP"/>
          </w:rPr>
          <w:t>, not based on the actual events of a public transit vehicle entering and leaving a designated stop</w:t>
        </w:r>
      </w:ins>
      <w:del w:id="325" w:author="Miller,  Dr. Harvey J." w:date="2019-10-09T14:56:00Z">
        <w:r w:rsidR="00F719D0" w:rsidDel="00607A99">
          <w:rPr>
            <w:rFonts w:ascii="Times New Roman" w:eastAsia="Yu Mincho" w:hAnsi="Times New Roman" w:cs="Times New Roman"/>
            <w:sz w:val="24"/>
            <w:szCs w:val="24"/>
            <w:lang w:eastAsia="ja-JP"/>
          </w:rPr>
          <w:delText xml:space="preserve"> temporally</w:delText>
        </w:r>
      </w:del>
      <w:r w:rsidR="00E66DC6">
        <w:rPr>
          <w:rFonts w:ascii="Times New Roman" w:eastAsia="Yu Mincho" w:hAnsi="Times New Roman" w:cs="Times New Roman"/>
          <w:sz w:val="24"/>
          <w:szCs w:val="24"/>
          <w:lang w:eastAsia="ja-JP"/>
        </w:rPr>
        <w:t xml:space="preserve">. </w:t>
      </w:r>
      <w:ins w:id="326" w:author="Miller,  Dr. Harvey J." w:date="2019-10-09T14:57:00Z">
        <w:r w:rsidR="00607A99">
          <w:rPr>
            <w:rFonts w:ascii="Times New Roman" w:eastAsia="Yu Mincho" w:hAnsi="Times New Roman" w:cs="Times New Roman"/>
            <w:sz w:val="24"/>
            <w:szCs w:val="24"/>
            <w:lang w:eastAsia="ja-JP"/>
          </w:rPr>
          <w:t xml:space="preserve"> </w:t>
        </w:r>
      </w:ins>
      <w:r w:rsidR="00E66DC6">
        <w:rPr>
          <w:rFonts w:ascii="Times New Roman" w:eastAsia="Yu Mincho" w:hAnsi="Times New Roman" w:cs="Times New Roman"/>
          <w:sz w:val="24"/>
          <w:szCs w:val="24"/>
          <w:lang w:eastAsia="ja-JP"/>
        </w:rPr>
        <w:t>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w:t>
      </w:r>
      <w:del w:id="327" w:author="Miller,  Dr. Harvey J." w:date="2019-10-09T14:57:00Z">
        <w:r w:rsidR="00F719D0" w:rsidDel="00607A99">
          <w:rPr>
            <w:rFonts w:ascii="Times New Roman" w:eastAsia="Yu Mincho" w:hAnsi="Times New Roman" w:cs="Times New Roman"/>
            <w:sz w:val="24"/>
            <w:szCs w:val="24"/>
            <w:lang w:eastAsia="ja-JP"/>
          </w:rPr>
          <w:delText xml:space="preserve">updated </w:delText>
        </w:r>
      </w:del>
      <w:r w:rsidR="007E1486">
        <w:rPr>
          <w:rFonts w:ascii="Times New Roman" w:eastAsia="Yu Mincho" w:hAnsi="Times New Roman" w:cs="Times New Roman"/>
          <w:sz w:val="24"/>
          <w:szCs w:val="24"/>
          <w:lang w:eastAsia="ja-JP"/>
        </w:rPr>
        <w:t>time</w:t>
      </w:r>
      <w:ins w:id="328" w:author="Miller,  Dr. Harvey J." w:date="2019-10-09T14:57:00Z">
        <w:r w:rsidR="00607A99">
          <w:rPr>
            <w:rFonts w:ascii="Times New Roman" w:eastAsia="Yu Mincho" w:hAnsi="Times New Roman" w:cs="Times New Roman"/>
            <w:sz w:val="24"/>
            <w:szCs w:val="24"/>
            <w:lang w:eastAsia="ja-JP"/>
          </w:rPr>
          <w:t xml:space="preserve"> recorded in the GTFS data</w:t>
        </w:r>
      </w:ins>
      <w:r w:rsidR="007E1486">
        <w:rPr>
          <w:rFonts w:ascii="Times New Roman" w:eastAsia="Yu Mincho" w:hAnsi="Times New Roman" w:cs="Times New Roman"/>
          <w:sz w:val="24"/>
          <w:szCs w:val="24"/>
          <w:lang w:eastAsia="ja-JP"/>
        </w:rPr>
        <w:t xml:space="preserv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341A485E"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del w:id="329" w:author="Miller,  Dr. Harvey J." w:date="2019-10-09T15:31:00Z">
        <w:r w:rsidR="00841013" w:rsidDel="005F18D5">
          <w:rPr>
            <w:rFonts w:ascii="Times New Roman" w:eastAsia="Yu Mincho" w:hAnsi="Times New Roman" w:cs="Times New Roman"/>
            <w:b/>
            <w:sz w:val="24"/>
            <w:szCs w:val="24"/>
            <w:lang w:eastAsia="ja-JP"/>
          </w:rPr>
          <w:delText>ing</w:delText>
        </w:r>
      </w:del>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ins w:id="330" w:author="Miller,  Dr. Harvey J." w:date="2019-10-09T15:36:00Z">
        <w:r w:rsidR="005F18D5">
          <w:rPr>
            <w:rFonts w:ascii="Times New Roman" w:eastAsia="Yu Mincho" w:hAnsi="Times New Roman" w:cs="Times New Roman"/>
            <w:sz w:val="24"/>
            <w:szCs w:val="24"/>
            <w:lang w:eastAsia="ja-JP"/>
          </w:rPr>
          <w:t xml:space="preserve">Due </w:t>
        </w:r>
      </w:ins>
      <w:del w:id="331" w:author="Miller,  Dr. Harvey J." w:date="2019-10-09T15:36:00Z">
        <w:r w:rsidR="00051663" w:rsidDel="005F18D5">
          <w:rPr>
            <w:rFonts w:ascii="Times New Roman" w:eastAsia="Yu Mincho" w:hAnsi="Times New Roman" w:cs="Times New Roman"/>
            <w:sz w:val="24"/>
            <w:szCs w:val="24"/>
            <w:lang w:eastAsia="ja-JP"/>
          </w:rPr>
          <w:delText xml:space="preserve">In response </w:delText>
        </w:r>
      </w:del>
      <w:r w:rsidR="00051663">
        <w:rPr>
          <w:rFonts w:ascii="Times New Roman" w:eastAsia="Yu Mincho" w:hAnsi="Times New Roman" w:cs="Times New Roman"/>
          <w:sz w:val="24"/>
          <w:szCs w:val="24"/>
          <w:lang w:eastAsia="ja-JP"/>
        </w:rPr>
        <w:t>to the temporal uncertainty of GTFS</w:t>
      </w:r>
      <w:ins w:id="332" w:author="Miller,  Dr. Harvey J." w:date="2019-10-09T15:37:00Z">
        <w:r w:rsidR="005F18D5">
          <w:rPr>
            <w:rFonts w:ascii="Times New Roman" w:eastAsia="Yu Mincho" w:hAnsi="Times New Roman" w:cs="Times New Roman"/>
            <w:sz w:val="24"/>
            <w:szCs w:val="24"/>
            <w:lang w:eastAsia="ja-JP"/>
          </w:rPr>
          <w:t xml:space="preserve"> data</w:t>
        </w:r>
      </w:ins>
      <w:r w:rsidR="00051663">
        <w:rPr>
          <w:rFonts w:ascii="Times New Roman" w:eastAsia="Yu Mincho" w:hAnsi="Times New Roman" w:cs="Times New Roman"/>
          <w:sz w:val="24"/>
          <w:szCs w:val="24"/>
          <w:lang w:eastAsia="ja-JP"/>
        </w:rPr>
        <w:t xml:space="preserve">, we also </w:t>
      </w:r>
      <w:r w:rsidR="00841013">
        <w:rPr>
          <w:rFonts w:ascii="Times New Roman" w:eastAsia="Yu Mincho" w:hAnsi="Times New Roman" w:cs="Times New Roman"/>
          <w:sz w:val="24"/>
          <w:szCs w:val="24"/>
          <w:lang w:eastAsia="ja-JP"/>
        </w:rPr>
        <w:t>utilize</w:t>
      </w:r>
      <w:del w:id="333" w:author="Miller,  Dr. Harvey J." w:date="2019-10-09T14:57:00Z">
        <w:r w:rsidR="00841013" w:rsidDel="00607A99">
          <w:rPr>
            <w:rFonts w:ascii="Times New Roman" w:eastAsia="Yu Mincho" w:hAnsi="Times New Roman" w:cs="Times New Roman"/>
            <w:sz w:val="24"/>
            <w:szCs w:val="24"/>
            <w:lang w:eastAsia="ja-JP"/>
          </w:rPr>
          <w:delText>d</w:delText>
        </w:r>
      </w:del>
      <w:r w:rsidR="00841013">
        <w:rPr>
          <w:rFonts w:ascii="Times New Roman" w:eastAsia="Yu Mincho" w:hAnsi="Times New Roman" w:cs="Times New Roman"/>
          <w:sz w:val="24"/>
          <w:szCs w:val="24"/>
          <w:lang w:eastAsia="ja-JP"/>
        </w:rPr>
        <w:t xml:space="preserve"> another </w:t>
      </w:r>
      <w:del w:id="334" w:author="Miller,  Dr. Harvey J." w:date="2019-10-09T15:37:00Z">
        <w:r w:rsidR="00841013" w:rsidDel="005F18D5">
          <w:rPr>
            <w:rFonts w:ascii="Times New Roman" w:eastAsia="Yu Mincho" w:hAnsi="Times New Roman" w:cs="Times New Roman"/>
            <w:sz w:val="24"/>
            <w:szCs w:val="24"/>
            <w:lang w:eastAsia="ja-JP"/>
          </w:rPr>
          <w:delText xml:space="preserve">data </w:delText>
        </w:r>
      </w:del>
      <w:r w:rsidR="00841013">
        <w:rPr>
          <w:rFonts w:ascii="Times New Roman" w:eastAsia="Yu Mincho" w:hAnsi="Times New Roman" w:cs="Times New Roman"/>
          <w:sz w:val="24"/>
          <w:szCs w:val="24"/>
          <w:lang w:eastAsia="ja-JP"/>
        </w:rPr>
        <w:t>so</w:t>
      </w:r>
      <w:r>
        <w:rPr>
          <w:rFonts w:ascii="Times New Roman" w:eastAsia="Yu Mincho" w:hAnsi="Times New Roman" w:cs="Times New Roman"/>
          <w:sz w:val="24"/>
          <w:szCs w:val="24"/>
          <w:lang w:eastAsia="ja-JP"/>
        </w:rPr>
        <w:t>urce</w:t>
      </w:r>
      <w:ins w:id="335" w:author="Miller,  Dr. Harvey J." w:date="2019-10-09T14:57:00Z">
        <w:r w:rsidR="00607A99">
          <w:rPr>
            <w:rFonts w:ascii="Times New Roman" w:eastAsia="Yu Mincho" w:hAnsi="Times New Roman" w:cs="Times New Roman"/>
            <w:sz w:val="24"/>
            <w:szCs w:val="24"/>
            <w:lang w:eastAsia="ja-JP"/>
          </w:rPr>
          <w:t xml:space="preserve">.  </w:t>
        </w:r>
      </w:ins>
      <w:del w:id="336" w:author="Miller,  Dr. Harvey J." w:date="2019-10-09T14:57:00Z">
        <w:r w:rsidDel="00607A99">
          <w:rPr>
            <w:rFonts w:ascii="Times New Roman" w:eastAsia="Yu Mincho" w:hAnsi="Times New Roman" w:cs="Times New Roman"/>
            <w:sz w:val="24"/>
            <w:szCs w:val="24"/>
            <w:lang w:eastAsia="ja-JP"/>
          </w:rPr>
          <w:delText xml:space="preserve">: </w:delText>
        </w:r>
      </w:del>
      <w:ins w:id="337" w:author="Miller,  Dr. Harvey J." w:date="2019-10-09T14:57:00Z">
        <w:r w:rsidR="00607A99">
          <w:rPr>
            <w:rFonts w:ascii="Times New Roman" w:eastAsia="Yu Mincho" w:hAnsi="Times New Roman" w:cs="Times New Roman"/>
            <w:sz w:val="24"/>
            <w:szCs w:val="24"/>
            <w:lang w:eastAsia="ja-JP"/>
          </w:rPr>
          <w:t>A</w:t>
        </w:r>
      </w:ins>
      <w:del w:id="338" w:author="Miller,  Dr. Harvey J." w:date="2019-10-09T14:57:00Z">
        <w:r w:rsidDel="00607A99">
          <w:rPr>
            <w:rFonts w:ascii="Times New Roman" w:eastAsia="Yu Mincho" w:hAnsi="Times New Roman" w:cs="Times New Roman"/>
            <w:sz w:val="24"/>
            <w:szCs w:val="24"/>
            <w:lang w:eastAsia="ja-JP"/>
          </w:rPr>
          <w:delText>a</w:delText>
        </w:r>
      </w:del>
      <w:r>
        <w:rPr>
          <w:rFonts w:ascii="Times New Roman" w:eastAsia="Yu Mincho" w:hAnsi="Times New Roman" w:cs="Times New Roman"/>
          <w:sz w:val="24"/>
          <w:szCs w:val="24"/>
          <w:lang w:eastAsia="ja-JP"/>
        </w:rPr>
        <w:t>utomated</w:t>
      </w:r>
      <w:r w:rsidR="00841013">
        <w:rPr>
          <w:rFonts w:ascii="Times New Roman" w:eastAsia="Yu Mincho" w:hAnsi="Times New Roman" w:cs="Times New Roman"/>
          <w:sz w:val="24"/>
          <w:szCs w:val="24"/>
          <w:lang w:eastAsia="ja-JP"/>
        </w:rPr>
        <w:t xml:space="preserve"> </w:t>
      </w:r>
      <w:ins w:id="339" w:author="Miller,  Dr. Harvey J." w:date="2019-10-09T14:57:00Z">
        <w:r w:rsidR="00607A99">
          <w:rPr>
            <w:rFonts w:ascii="Times New Roman" w:eastAsia="Yu Mincho" w:hAnsi="Times New Roman" w:cs="Times New Roman"/>
            <w:sz w:val="24"/>
            <w:szCs w:val="24"/>
            <w:lang w:eastAsia="ja-JP"/>
          </w:rPr>
          <w:t>P</w:t>
        </w:r>
      </w:ins>
      <w:del w:id="340" w:author="Miller,  Dr. Harvey J." w:date="2019-10-09T14:57:00Z">
        <w:r w:rsidR="00841013" w:rsidDel="00607A99">
          <w:rPr>
            <w:rFonts w:ascii="Times New Roman" w:eastAsia="Yu Mincho" w:hAnsi="Times New Roman" w:cs="Times New Roman"/>
            <w:sz w:val="24"/>
            <w:szCs w:val="24"/>
            <w:lang w:eastAsia="ja-JP"/>
          </w:rPr>
          <w:delText>p</w:delText>
        </w:r>
      </w:del>
      <w:r w:rsidR="00841013">
        <w:rPr>
          <w:rFonts w:ascii="Times New Roman" w:eastAsia="Yu Mincho" w:hAnsi="Times New Roman" w:cs="Times New Roman"/>
          <w:sz w:val="24"/>
          <w:szCs w:val="24"/>
          <w:lang w:eastAsia="ja-JP"/>
        </w:rPr>
        <w:t xml:space="preserve">assenger </w:t>
      </w:r>
      <w:ins w:id="341" w:author="Miller,  Dr. Harvey J." w:date="2019-10-09T14:57:00Z">
        <w:r w:rsidR="00607A99">
          <w:rPr>
            <w:rFonts w:ascii="Times New Roman" w:eastAsia="Yu Mincho" w:hAnsi="Times New Roman" w:cs="Times New Roman"/>
            <w:sz w:val="24"/>
            <w:szCs w:val="24"/>
            <w:lang w:eastAsia="ja-JP"/>
          </w:rPr>
          <w:t>C</w:t>
        </w:r>
      </w:ins>
      <w:del w:id="342" w:author="Miller,  Dr. Harvey J." w:date="2019-10-09T14:57:00Z">
        <w:r w:rsidR="00841013" w:rsidDel="00607A99">
          <w:rPr>
            <w:rFonts w:ascii="Times New Roman" w:eastAsia="Yu Mincho" w:hAnsi="Times New Roman" w:cs="Times New Roman"/>
            <w:sz w:val="24"/>
            <w:szCs w:val="24"/>
            <w:lang w:eastAsia="ja-JP"/>
          </w:rPr>
          <w:delText>c</w:delText>
        </w:r>
      </w:del>
      <w:r w:rsidR="00841013">
        <w:rPr>
          <w:rFonts w:ascii="Times New Roman" w:eastAsia="Yu Mincho" w:hAnsi="Times New Roman" w:cs="Times New Roman"/>
          <w:sz w:val="24"/>
          <w:szCs w:val="24"/>
          <w:lang w:eastAsia="ja-JP"/>
        </w:rPr>
        <w:t xml:space="preserve">ounting </w:t>
      </w:r>
      <w:ins w:id="343" w:author="Miller,  Dr. Harvey J." w:date="2019-10-09T14:57:00Z">
        <w:r w:rsidR="00607A99">
          <w:rPr>
            <w:rFonts w:ascii="Times New Roman" w:eastAsia="Yu Mincho" w:hAnsi="Times New Roman" w:cs="Times New Roman"/>
            <w:sz w:val="24"/>
            <w:szCs w:val="24"/>
            <w:lang w:eastAsia="ja-JP"/>
          </w:rPr>
          <w:t xml:space="preserve">(AOC) </w:t>
        </w:r>
      </w:ins>
      <w:r w:rsidR="00841013">
        <w:rPr>
          <w:rFonts w:ascii="Times New Roman" w:eastAsia="Yu Mincho" w:hAnsi="Times New Roman" w:cs="Times New Roman"/>
          <w:sz w:val="24"/>
          <w:szCs w:val="24"/>
          <w:lang w:eastAsia="ja-JP"/>
        </w:rPr>
        <w:t xml:space="preserve">data is generated by </w:t>
      </w:r>
      <w:del w:id="344" w:author="Miller,  Dr. Harvey J." w:date="2019-10-09T14:57:00Z">
        <w:r w:rsidDel="00607A99">
          <w:rPr>
            <w:rFonts w:ascii="Times New Roman" w:eastAsia="Yu Mincho" w:hAnsi="Times New Roman" w:cs="Times New Roman"/>
            <w:sz w:val="24"/>
            <w:szCs w:val="24"/>
            <w:lang w:eastAsia="ja-JP"/>
          </w:rPr>
          <w:delText xml:space="preserve">automated passenger counter </w:delText>
        </w:r>
      </w:del>
      <w:r>
        <w:rPr>
          <w:rFonts w:ascii="Times New Roman" w:eastAsia="Yu Mincho" w:hAnsi="Times New Roman" w:cs="Times New Roman"/>
          <w:sz w:val="24"/>
          <w:szCs w:val="24"/>
          <w:lang w:eastAsia="ja-JP"/>
        </w:rPr>
        <w:t>devices that are installed on the vehicles</w:t>
      </w:r>
      <w:ins w:id="345" w:author="Miller,  Dr. Harvey J." w:date="2019-10-09T14:58:00Z">
        <w:r w:rsidR="00607A99">
          <w:rPr>
            <w:rFonts w:ascii="Times New Roman" w:eastAsia="Yu Mincho" w:hAnsi="Times New Roman" w:cs="Times New Roman"/>
            <w:sz w:val="24"/>
            <w:szCs w:val="24"/>
            <w:lang w:eastAsia="ja-JP"/>
          </w:rPr>
          <w:t xml:space="preserve"> to </w:t>
        </w:r>
      </w:ins>
      <w:del w:id="346" w:author="Miller,  Dr. Harvey J." w:date="2019-10-09T14:58:00Z">
        <w:r w:rsidR="001E2934" w:rsidDel="00607A99">
          <w:rPr>
            <w:rFonts w:ascii="Times New Roman" w:eastAsia="Yu Mincho" w:hAnsi="Times New Roman" w:cs="Times New Roman"/>
            <w:sz w:val="24"/>
            <w:szCs w:val="24"/>
            <w:lang w:eastAsia="ja-JP"/>
          </w:rPr>
          <w:delText xml:space="preserve"> for </w:delText>
        </w:r>
      </w:del>
      <w:ins w:id="347" w:author="Miller,  Dr. Harvey J." w:date="2019-10-09T14:58:00Z">
        <w:r w:rsidR="00607A99" w:rsidRPr="00607A99">
          <w:rPr>
            <w:rFonts w:ascii="Times New Roman" w:eastAsia="Yu Mincho" w:hAnsi="Times New Roman" w:cs="Times New Roman"/>
            <w:sz w:val="24"/>
            <w:szCs w:val="24"/>
            <w:lang w:eastAsia="ja-JP"/>
          </w:rPr>
          <w:t>track and report transit ridership</w:t>
        </w:r>
        <w:r w:rsidR="00607A99">
          <w:rPr>
            <w:rFonts w:ascii="Times New Roman" w:eastAsia="Yu Mincho" w:hAnsi="Times New Roman" w:cs="Times New Roman"/>
            <w:sz w:val="24"/>
            <w:szCs w:val="24"/>
            <w:lang w:eastAsia="ja-JP"/>
          </w:rPr>
          <w:t xml:space="preserve"> </w:t>
        </w:r>
      </w:ins>
      <w:del w:id="348" w:author="Miller,  Dr. Harvey J." w:date="2019-10-09T14:58:00Z">
        <w:r w:rsidR="001E2934" w:rsidDel="00607A99">
          <w:rPr>
            <w:rFonts w:ascii="Times New Roman" w:eastAsia="Yu Mincho" w:hAnsi="Times New Roman" w:cs="Times New Roman"/>
            <w:sz w:val="24"/>
            <w:szCs w:val="24"/>
            <w:lang w:eastAsia="ja-JP"/>
          </w:rPr>
          <w:delText>automatic data collection</w:delText>
        </w:r>
      </w:del>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4704CE">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2019)","previouslyFormattedCitation":"(Chu, 2010; 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ins w:id="349" w:author="Miller,  Dr. Harvey J." w:date="2019-10-09T14:58:00Z">
        <w:r w:rsidR="005F18D5">
          <w:rPr>
            <w:rFonts w:ascii="Times New Roman" w:eastAsia="Yu Mincho" w:hAnsi="Times New Roman" w:cs="Times New Roman"/>
            <w:sz w:val="24"/>
            <w:szCs w:val="24"/>
            <w:lang w:eastAsia="ja-JP"/>
          </w:rPr>
          <w:t>T</w:t>
        </w:r>
        <w:r w:rsidR="00607A99">
          <w:rPr>
            <w:rFonts w:ascii="Times New Roman" w:eastAsia="Yu Mincho" w:hAnsi="Times New Roman" w:cs="Times New Roman"/>
            <w:sz w:val="24"/>
            <w:szCs w:val="24"/>
            <w:lang w:eastAsia="ja-JP"/>
          </w:rPr>
          <w:t xml:space="preserve">hese </w:t>
        </w:r>
      </w:ins>
      <w:del w:id="350" w:author="Miller,  Dr. Harvey J." w:date="2019-10-09T14:58:00Z">
        <w:r w:rsidDel="00607A99">
          <w:rPr>
            <w:rFonts w:ascii="Times New Roman" w:eastAsia="Yu Mincho" w:hAnsi="Times New Roman" w:cs="Times New Roman"/>
            <w:sz w:val="24"/>
            <w:szCs w:val="24"/>
            <w:lang w:eastAsia="ja-JP"/>
          </w:rPr>
          <w:delText xml:space="preserve">The primary purpose of the devices is to </w:delText>
        </w:r>
        <w:r w:rsidR="001E2934" w:rsidDel="00607A99">
          <w:rPr>
            <w:rFonts w:ascii="Times New Roman" w:eastAsia="Yu Mincho" w:hAnsi="Times New Roman" w:cs="Times New Roman"/>
            <w:sz w:val="24"/>
            <w:szCs w:val="24"/>
            <w:lang w:eastAsia="ja-JP"/>
          </w:rPr>
          <w:delText>track</w:delText>
        </w:r>
        <w:r w:rsidDel="00607A99">
          <w:rPr>
            <w:rFonts w:ascii="Times New Roman" w:eastAsia="Yu Mincho" w:hAnsi="Times New Roman" w:cs="Times New Roman"/>
            <w:sz w:val="24"/>
            <w:szCs w:val="24"/>
            <w:lang w:eastAsia="ja-JP"/>
          </w:rPr>
          <w:delText xml:space="preserve"> and report transit ridership</w:delText>
        </w:r>
        <w:r w:rsidR="00D601B9" w:rsidDel="00607A99">
          <w:rPr>
            <w:rFonts w:ascii="Times New Roman" w:eastAsia="Yu Mincho" w:hAnsi="Times New Roman" w:cs="Times New Roman"/>
            <w:sz w:val="24"/>
            <w:szCs w:val="24"/>
            <w:lang w:eastAsia="ja-JP"/>
          </w:rPr>
          <w:delText xml:space="preserve">; </w:delText>
        </w:r>
        <w:r w:rsidR="0046248B" w:rsidDel="00607A99">
          <w:rPr>
            <w:rFonts w:ascii="Times New Roman" w:eastAsia="Yu Mincho" w:hAnsi="Times New Roman" w:cs="Times New Roman"/>
            <w:sz w:val="24"/>
            <w:szCs w:val="24"/>
            <w:lang w:eastAsia="ja-JP"/>
          </w:rPr>
          <w:delText>besides</w:delText>
        </w:r>
        <w:r w:rsidR="00D601B9" w:rsidDel="00607A99">
          <w:rPr>
            <w:rFonts w:ascii="Times New Roman" w:eastAsia="Yu Mincho" w:hAnsi="Times New Roman" w:cs="Times New Roman"/>
            <w:sz w:val="24"/>
            <w:szCs w:val="24"/>
            <w:lang w:eastAsia="ja-JP"/>
          </w:rPr>
          <w:delText xml:space="preserve">, the </w:delText>
        </w:r>
      </w:del>
      <w:r w:rsidR="00D601B9">
        <w:rPr>
          <w:rFonts w:ascii="Times New Roman" w:eastAsia="Yu Mincho" w:hAnsi="Times New Roman" w:cs="Times New Roman"/>
          <w:sz w:val="24"/>
          <w:szCs w:val="24"/>
          <w:lang w:eastAsia="ja-JP"/>
        </w:rPr>
        <w:t xml:space="preserve">data </w:t>
      </w:r>
      <w:ins w:id="351" w:author="Miller,  Dr. Harvey J." w:date="2019-10-09T14:58:00Z">
        <w:r w:rsidR="00607A99">
          <w:rPr>
            <w:rFonts w:ascii="Times New Roman" w:eastAsia="Yu Mincho" w:hAnsi="Times New Roman" w:cs="Times New Roman"/>
            <w:sz w:val="24"/>
            <w:szCs w:val="24"/>
            <w:lang w:eastAsia="ja-JP"/>
          </w:rPr>
          <w:t>often</w:t>
        </w:r>
      </w:ins>
      <w:del w:id="352" w:author="Miller,  Dr. Harvey J." w:date="2019-10-09T14:58:00Z">
        <w:r w:rsidR="00D601B9" w:rsidDel="00607A99">
          <w:rPr>
            <w:rFonts w:ascii="Times New Roman" w:eastAsia="Yu Mincho" w:hAnsi="Times New Roman" w:cs="Times New Roman"/>
            <w:sz w:val="24"/>
            <w:szCs w:val="24"/>
            <w:lang w:eastAsia="ja-JP"/>
          </w:rPr>
          <w:delText>also</w:delText>
        </w:r>
      </w:del>
      <w:r w:rsidR="00D601B9">
        <w:rPr>
          <w:rFonts w:ascii="Times New Roman" w:eastAsia="Yu Mincho" w:hAnsi="Times New Roman" w:cs="Times New Roman"/>
          <w:sz w:val="24"/>
          <w:szCs w:val="24"/>
          <w:lang w:eastAsia="ja-JP"/>
        </w:rPr>
        <w:t xml:space="preserve"> contain</w:t>
      </w:r>
      <w:del w:id="353" w:author="Miller,  Dr. Harvey J." w:date="2019-10-09T15:37:00Z">
        <w:r w:rsidR="00D601B9" w:rsidDel="005F18D5">
          <w:rPr>
            <w:rFonts w:ascii="Times New Roman" w:eastAsia="Yu Mincho" w:hAnsi="Times New Roman" w:cs="Times New Roman"/>
            <w:sz w:val="24"/>
            <w:szCs w:val="24"/>
            <w:lang w:eastAsia="ja-JP"/>
          </w:rPr>
          <w:delText>s</w:delText>
        </w:r>
      </w:del>
      <w:r w:rsidR="00D601B9">
        <w:rPr>
          <w:rFonts w:ascii="Times New Roman" w:eastAsia="Yu Mincho" w:hAnsi="Times New Roman" w:cs="Times New Roman"/>
          <w:sz w:val="24"/>
          <w:szCs w:val="24"/>
          <w:lang w:eastAsia="ja-JP"/>
        </w:rPr>
        <w:t xml:space="preserve">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5ED48FC7"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high</w:t>
      </w:r>
      <w:ins w:id="354" w:author="Miller,  Dr. Harvey J." w:date="2019-10-09T15:37:00Z">
        <w:r w:rsidR="005F18D5">
          <w:rPr>
            <w:rFonts w:ascii="Times New Roman" w:eastAsia="Yu Mincho" w:hAnsi="Times New Roman" w:cs="Times New Roman"/>
            <w:sz w:val="24"/>
            <w:szCs w:val="24"/>
            <w:lang w:eastAsia="ja-JP"/>
          </w:rPr>
          <w:t>er</w:t>
        </w:r>
      </w:ins>
      <w:r w:rsidR="00E66DC6">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ins w:id="355" w:author="Miller,  Dr. Harvey J." w:date="2019-10-09T14:59:00Z">
        <w:r w:rsidR="00607A99">
          <w:rPr>
            <w:rFonts w:ascii="Times New Roman" w:eastAsia="Yu Mincho" w:hAnsi="Times New Roman" w:cs="Times New Roman"/>
            <w:sz w:val="24"/>
            <w:szCs w:val="24"/>
            <w:lang w:eastAsia="ja-JP"/>
          </w:rPr>
          <w:t xml:space="preserve"> based on the events</w:t>
        </w:r>
      </w:ins>
      <w:r w:rsidR="00E66DC6">
        <w:rPr>
          <w:rFonts w:ascii="Times New Roman" w:eastAsia="Yu Mincho" w:hAnsi="Times New Roman" w:cs="Times New Roman"/>
          <w:sz w:val="24"/>
          <w:szCs w:val="24"/>
          <w:lang w:eastAsia="ja-JP"/>
        </w:rPr>
        <w:t xml:space="preserve">, instead of updated </w:t>
      </w:r>
      <w:del w:id="356" w:author="Miller,  Dr. Harvey J." w:date="2019-10-09T14:58:00Z">
        <w:r w:rsidR="00E66DC6" w:rsidDel="00607A99">
          <w:rPr>
            <w:rFonts w:ascii="Times New Roman" w:eastAsia="Yu Mincho" w:hAnsi="Times New Roman" w:cs="Times New Roman"/>
            <w:sz w:val="24"/>
            <w:szCs w:val="24"/>
            <w:lang w:eastAsia="ja-JP"/>
          </w:rPr>
          <w:delText xml:space="preserve">discreetly </w:delText>
        </w:r>
      </w:del>
      <w:r w:rsidR="00E66DC6">
        <w:rPr>
          <w:rFonts w:ascii="Times New Roman" w:eastAsia="Yu Mincho" w:hAnsi="Times New Roman" w:cs="Times New Roman"/>
          <w:sz w:val="24"/>
          <w:szCs w:val="24"/>
          <w:lang w:eastAsia="ja-JP"/>
        </w:rPr>
        <w:t xml:space="preserve">according to </w:t>
      </w:r>
      <w:ins w:id="357" w:author="Miller,  Dr. Harvey J." w:date="2019-10-09T14:59:00Z">
        <w:r w:rsidR="00607A99">
          <w:rPr>
            <w:rFonts w:ascii="Times New Roman" w:eastAsia="Yu Mincho" w:hAnsi="Times New Roman" w:cs="Times New Roman"/>
            <w:sz w:val="24"/>
            <w:szCs w:val="24"/>
            <w:lang w:eastAsia="ja-JP"/>
          </w:rPr>
          <w:t>a specified temporal</w:t>
        </w:r>
      </w:ins>
      <w:del w:id="358" w:author="Miller,  Dr. Harvey J." w:date="2019-10-09T14:59:00Z">
        <w:r w:rsidR="00E66DC6" w:rsidDel="00607A99">
          <w:rPr>
            <w:rFonts w:ascii="Times New Roman" w:eastAsia="Yu Mincho" w:hAnsi="Times New Roman" w:cs="Times New Roman"/>
            <w:sz w:val="24"/>
            <w:szCs w:val="24"/>
            <w:lang w:eastAsia="ja-JP"/>
          </w:rPr>
          <w:delText>the</w:delText>
        </w:r>
      </w:del>
      <w:r w:rsidR="00E66DC6">
        <w:rPr>
          <w:rFonts w:ascii="Times New Roman" w:eastAsia="Yu Mincho" w:hAnsi="Times New Roman" w:cs="Times New Roman"/>
          <w:sz w:val="24"/>
          <w:szCs w:val="24"/>
          <w:lang w:eastAsia="ja-JP"/>
        </w:rPr>
        <w:t xml:space="preserv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w:t>
      </w:r>
      <w:ins w:id="359" w:author="Miller,  Dr. Harvey J." w:date="2019-10-09T14:59:00Z">
        <w:r w:rsidR="00607A99">
          <w:rPr>
            <w:rFonts w:ascii="Times New Roman" w:eastAsia="Yu Mincho" w:hAnsi="Times New Roman" w:cs="Times New Roman"/>
            <w:sz w:val="24"/>
            <w:szCs w:val="24"/>
            <w:lang w:eastAsia="ja-JP"/>
          </w:rPr>
          <w:t xml:space="preserve">are not </w:t>
        </w:r>
      </w:ins>
      <w:del w:id="360" w:author="Miller,  Dr. Harvey J." w:date="2019-10-09T14:59:00Z">
        <w:r w:rsidR="00901341" w:rsidDel="00607A99">
          <w:rPr>
            <w:rFonts w:ascii="Times New Roman" w:eastAsia="Yu Mincho" w:hAnsi="Times New Roman" w:cs="Times New Roman"/>
            <w:sz w:val="24"/>
            <w:szCs w:val="24"/>
            <w:lang w:eastAsia="ja-JP"/>
          </w:rPr>
          <w:delText xml:space="preserve">is </w:delText>
        </w:r>
        <w:r w:rsidR="00C04ADB" w:rsidDel="00607A99">
          <w:rPr>
            <w:rFonts w:ascii="Times New Roman" w:eastAsia="Yu Mincho" w:hAnsi="Times New Roman" w:cs="Times New Roman"/>
            <w:sz w:val="24"/>
            <w:szCs w:val="24"/>
            <w:lang w:eastAsia="ja-JP"/>
          </w:rPr>
          <w:delText xml:space="preserve">not </w:delText>
        </w:r>
      </w:del>
      <w:r w:rsidR="00C04ADB">
        <w:rPr>
          <w:rFonts w:ascii="Times New Roman" w:eastAsia="Yu Mincho" w:hAnsi="Times New Roman" w:cs="Times New Roman"/>
          <w:sz w:val="24"/>
          <w:szCs w:val="24"/>
          <w:lang w:eastAsia="ja-JP"/>
        </w:rPr>
        <w:t>open</w:t>
      </w:r>
      <w:del w:id="361" w:author="Miller,  Dr. Harvey J." w:date="2019-10-09T14:59:00Z">
        <w:r w:rsidR="00C04ADB" w:rsidDel="00607A99">
          <w:rPr>
            <w:rFonts w:ascii="Times New Roman" w:eastAsia="Yu Mincho" w:hAnsi="Times New Roman" w:cs="Times New Roman"/>
            <w:sz w:val="24"/>
            <w:szCs w:val="24"/>
            <w:lang w:eastAsia="ja-JP"/>
          </w:rPr>
          <w:delText xml:space="preserve"> data</w:delText>
        </w:r>
      </w:del>
      <w:ins w:id="362" w:author="Miller,  Dr. Harvey J." w:date="2019-10-09T15:00:00Z">
        <w:r w:rsidR="005F18D5">
          <w:rPr>
            <w:rFonts w:ascii="Times New Roman" w:eastAsia="Yu Mincho" w:hAnsi="Times New Roman" w:cs="Times New Roman"/>
            <w:sz w:val="24"/>
            <w:szCs w:val="24"/>
            <w:lang w:eastAsia="ja-JP"/>
          </w:rPr>
          <w:t xml:space="preserve">. </w:t>
        </w:r>
        <w:proofErr w:type="gramStart"/>
        <w:r w:rsidR="00607A99">
          <w:rPr>
            <w:rFonts w:ascii="Times New Roman" w:eastAsia="Yu Mincho" w:hAnsi="Times New Roman" w:cs="Times New Roman"/>
            <w:sz w:val="24"/>
            <w:szCs w:val="24"/>
            <w:lang w:eastAsia="ja-JP"/>
          </w:rPr>
          <w:t>A</w:t>
        </w:r>
      </w:ins>
      <w:proofErr w:type="gramEnd"/>
      <w:del w:id="363" w:author="Miller,  Dr. Harvey J." w:date="2019-10-09T15:00:00Z">
        <w:r w:rsidR="0046248B" w:rsidDel="00607A99">
          <w:rPr>
            <w:rFonts w:ascii="Times New Roman" w:eastAsia="Yu Mincho" w:hAnsi="Times New Roman" w:cs="Times New Roman"/>
            <w:sz w:val="24"/>
            <w:szCs w:val="24"/>
            <w:lang w:eastAsia="ja-JP"/>
          </w:rPr>
          <w:delText>:</w:delText>
        </w:r>
        <w:r w:rsidR="00C04ADB" w:rsidDel="00607A99">
          <w:rPr>
            <w:rFonts w:ascii="Times New Roman" w:eastAsia="Yu Mincho" w:hAnsi="Times New Roman" w:cs="Times New Roman"/>
            <w:sz w:val="24"/>
            <w:szCs w:val="24"/>
            <w:lang w:eastAsia="ja-JP"/>
          </w:rPr>
          <w:delText xml:space="preserve"> a</w:delText>
        </w:r>
      </w:del>
      <w:r w:rsidR="00C04ADB">
        <w:rPr>
          <w:rFonts w:ascii="Times New Roman" w:eastAsia="Yu Mincho" w:hAnsi="Times New Roman" w:cs="Times New Roman"/>
          <w:sz w:val="24"/>
          <w:szCs w:val="24"/>
          <w:lang w:eastAsia="ja-JP"/>
        </w:rPr>
        <w:t xml:space="preserve">s </w:t>
      </w:r>
      <w:del w:id="364" w:author="Miller,  Dr. Harvey J." w:date="2019-10-09T14:59:00Z">
        <w:r w:rsidR="00C04ADB" w:rsidDel="00607A99">
          <w:rPr>
            <w:rFonts w:ascii="Times New Roman" w:eastAsia="Yu Mincho" w:hAnsi="Times New Roman" w:cs="Times New Roman"/>
            <w:sz w:val="24"/>
            <w:szCs w:val="24"/>
            <w:lang w:eastAsia="ja-JP"/>
          </w:rPr>
          <w:delText xml:space="preserve">an </w:delText>
        </w:r>
      </w:del>
      <w:r w:rsidR="00C04ADB">
        <w:rPr>
          <w:rFonts w:ascii="Times New Roman" w:eastAsia="Yu Mincho" w:hAnsi="Times New Roman" w:cs="Times New Roman"/>
          <w:sz w:val="24"/>
          <w:szCs w:val="24"/>
          <w:lang w:eastAsia="ja-JP"/>
        </w:rPr>
        <w:t xml:space="preserve">administrative data, </w:t>
      </w:r>
      <w:ins w:id="365" w:author="Miller,  Dr. Harvey J." w:date="2019-10-09T15:00:00Z">
        <w:r w:rsidR="00607A99">
          <w:rPr>
            <w:rFonts w:ascii="Times New Roman" w:eastAsia="Yu Mincho" w:hAnsi="Times New Roman" w:cs="Times New Roman"/>
            <w:sz w:val="24"/>
            <w:szCs w:val="24"/>
            <w:lang w:eastAsia="ja-JP"/>
          </w:rPr>
          <w:t xml:space="preserve">APC data are </w:t>
        </w:r>
      </w:ins>
      <w:del w:id="366" w:author="Miller,  Dr. Harvey J." w:date="2019-10-09T15:00:00Z">
        <w:r w:rsidR="00C04ADB" w:rsidDel="00607A99">
          <w:rPr>
            <w:rFonts w:ascii="Times New Roman" w:eastAsia="Yu Mincho" w:hAnsi="Times New Roman" w:cs="Times New Roman"/>
            <w:sz w:val="24"/>
            <w:szCs w:val="24"/>
            <w:lang w:eastAsia="ja-JP"/>
          </w:rPr>
          <w:delText xml:space="preserve">it is </w:delText>
        </w:r>
      </w:del>
      <w:r w:rsidR="00C04ADB">
        <w:rPr>
          <w:rFonts w:ascii="Times New Roman" w:eastAsia="Yu Mincho" w:hAnsi="Times New Roman" w:cs="Times New Roman"/>
          <w:sz w:val="24"/>
          <w:szCs w:val="24"/>
          <w:lang w:eastAsia="ja-JP"/>
        </w:rPr>
        <w:t xml:space="preserve">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xml:space="preserve">; as an internal data format, </w:t>
      </w:r>
      <w:ins w:id="367" w:author="Miller,  Dr. Harvey J." w:date="2019-10-09T15:00:00Z">
        <w:r w:rsidR="00607A99">
          <w:rPr>
            <w:rFonts w:ascii="Times New Roman" w:eastAsia="Yu Mincho" w:hAnsi="Times New Roman" w:cs="Times New Roman"/>
            <w:sz w:val="24"/>
            <w:szCs w:val="24"/>
            <w:lang w:eastAsia="ja-JP"/>
          </w:rPr>
          <w:t xml:space="preserve">they </w:t>
        </w:r>
      </w:ins>
      <w:del w:id="368" w:author="Miller,  Dr. Harvey J." w:date="2019-10-09T15:00:00Z">
        <w:r w:rsidR="00C04ADB" w:rsidDel="00607A99">
          <w:rPr>
            <w:rFonts w:ascii="Times New Roman" w:eastAsia="Yu Mincho" w:hAnsi="Times New Roman" w:cs="Times New Roman"/>
            <w:sz w:val="24"/>
            <w:szCs w:val="24"/>
            <w:lang w:eastAsia="ja-JP"/>
          </w:rPr>
          <w:delText xml:space="preserve">it </w:delText>
        </w:r>
      </w:del>
      <w:r w:rsidR="00C04ADB">
        <w:rPr>
          <w:rFonts w:ascii="Times New Roman" w:eastAsia="Yu Mincho" w:hAnsi="Times New Roman" w:cs="Times New Roman"/>
          <w:sz w:val="24"/>
          <w:szCs w:val="24"/>
          <w:lang w:eastAsia="ja-JP"/>
        </w:rPr>
        <w:t>lack</w:t>
      </w:r>
      <w:ins w:id="369" w:author="Miller,  Dr. Harvey J." w:date="2019-10-09T15:00:00Z">
        <w:r w:rsidR="00607A99">
          <w:rPr>
            <w:rFonts w:ascii="Times New Roman" w:eastAsia="Yu Mincho" w:hAnsi="Times New Roman" w:cs="Times New Roman"/>
            <w:sz w:val="24"/>
            <w:szCs w:val="24"/>
            <w:lang w:eastAsia="ja-JP"/>
          </w:rPr>
          <w:t xml:space="preserve"> </w:t>
        </w:r>
      </w:ins>
      <w:del w:id="370" w:author="Miller,  Dr. Harvey J." w:date="2019-10-09T15:00:00Z">
        <w:r w:rsidR="00C04ADB" w:rsidDel="00607A99">
          <w:rPr>
            <w:rFonts w:ascii="Times New Roman" w:eastAsia="Yu Mincho" w:hAnsi="Times New Roman" w:cs="Times New Roman"/>
            <w:sz w:val="24"/>
            <w:szCs w:val="24"/>
            <w:lang w:eastAsia="ja-JP"/>
          </w:rPr>
          <w:delText xml:space="preserve">s </w:delText>
        </w:r>
      </w:del>
      <w:r w:rsidR="00C04ADB">
        <w:rPr>
          <w:rFonts w:ascii="Times New Roman" w:eastAsia="Yu Mincho" w:hAnsi="Times New Roman" w:cs="Times New Roman"/>
          <w:sz w:val="24"/>
          <w:szCs w:val="24"/>
          <w:lang w:eastAsia="ja-JP"/>
        </w:rPr>
        <w:t>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 xml:space="preserve">Moreover, APC data does not have </w:t>
      </w:r>
      <w:ins w:id="371" w:author="Miller,  Dr. Harvey J." w:date="2019-10-09T15:40:00Z">
        <w:r w:rsidR="005F18D5">
          <w:rPr>
            <w:rFonts w:ascii="Times New Roman" w:eastAsia="Yu Mincho" w:hAnsi="Times New Roman" w:cs="Times New Roman"/>
            <w:sz w:val="24"/>
            <w:szCs w:val="24"/>
            <w:lang w:eastAsia="ja-JP"/>
          </w:rPr>
          <w:t xml:space="preserve">widespread </w:t>
        </w:r>
      </w:ins>
      <w:del w:id="372" w:author="Miller,  Dr. Harvey J." w:date="2019-10-09T15:40:00Z">
        <w:r w:rsidR="00B53413" w:rsidDel="005F18D5">
          <w:rPr>
            <w:rFonts w:ascii="Times New Roman" w:eastAsia="Yu Mincho" w:hAnsi="Times New Roman" w:cs="Times New Roman"/>
            <w:sz w:val="24"/>
            <w:szCs w:val="24"/>
            <w:lang w:eastAsia="ja-JP"/>
          </w:rPr>
          <w:delText xml:space="preserve">100% </w:delText>
        </w:r>
      </w:del>
      <w:r w:rsidR="00B53413">
        <w:rPr>
          <w:rFonts w:ascii="Times New Roman" w:eastAsia="Yu Mincho" w:hAnsi="Times New Roman" w:cs="Times New Roman"/>
          <w:sz w:val="24"/>
          <w:szCs w:val="24"/>
          <w:lang w:eastAsia="ja-JP"/>
        </w:rPr>
        <w:t xml:space="preserve">coverage of the whole system. </w:t>
      </w:r>
      <w:ins w:id="373" w:author="Miller,  Dr. Harvey J." w:date="2019-10-09T15:40:00Z">
        <w:r w:rsidR="005F18D5">
          <w:rPr>
            <w:rFonts w:ascii="Times New Roman" w:eastAsia="Yu Mincho" w:hAnsi="Times New Roman" w:cs="Times New Roman"/>
            <w:sz w:val="24"/>
            <w:szCs w:val="24"/>
            <w:lang w:eastAsia="ja-JP"/>
          </w:rPr>
          <w:t xml:space="preserve">Typically, a subset </w:t>
        </w:r>
      </w:ins>
      <w:del w:id="374" w:author="Miller,  Dr. Harvey J." w:date="2019-10-09T15:40:00Z">
        <w:r w:rsidR="00B53413" w:rsidDel="005F18D5">
          <w:rPr>
            <w:rFonts w:ascii="Times New Roman" w:eastAsia="Yu Mincho" w:hAnsi="Times New Roman" w:cs="Times New Roman"/>
            <w:sz w:val="24"/>
            <w:szCs w:val="24"/>
            <w:lang w:eastAsia="ja-JP"/>
          </w:rPr>
          <w:delText xml:space="preserve">Only part </w:delText>
        </w:r>
      </w:del>
      <w:r w:rsidR="00B53413">
        <w:rPr>
          <w:rFonts w:ascii="Times New Roman" w:eastAsia="Yu Mincho" w:hAnsi="Times New Roman" w:cs="Times New Roman"/>
          <w:sz w:val="24"/>
          <w:szCs w:val="24"/>
          <w:lang w:eastAsia="ja-JP"/>
        </w:rPr>
        <w:t xml:space="preserve">of </w:t>
      </w:r>
      <w:ins w:id="375" w:author="Miller,  Dr. Harvey J." w:date="2019-10-09T15:40:00Z">
        <w:r w:rsidR="005F18D5">
          <w:rPr>
            <w:rFonts w:ascii="Times New Roman" w:eastAsia="Yu Mincho" w:hAnsi="Times New Roman" w:cs="Times New Roman"/>
            <w:sz w:val="24"/>
            <w:szCs w:val="24"/>
            <w:lang w:eastAsia="ja-JP"/>
          </w:rPr>
          <w:t xml:space="preserve">public transit </w:t>
        </w:r>
      </w:ins>
      <w:del w:id="376" w:author="Miller,  Dr. Harvey J." w:date="2019-10-09T15:40:00Z">
        <w:r w:rsidR="00B53413" w:rsidDel="005F18D5">
          <w:rPr>
            <w:rFonts w:ascii="Times New Roman" w:eastAsia="Yu Mincho" w:hAnsi="Times New Roman" w:cs="Times New Roman"/>
            <w:sz w:val="24"/>
            <w:szCs w:val="24"/>
            <w:lang w:eastAsia="ja-JP"/>
          </w:rPr>
          <w:delText>the buses</w:delText>
        </w:r>
      </w:del>
      <w:ins w:id="377" w:author="Miller,  Dr. Harvey J." w:date="2019-10-09T15:40:00Z">
        <w:r w:rsidR="005F18D5">
          <w:rPr>
            <w:rFonts w:ascii="Times New Roman" w:eastAsia="Yu Mincho" w:hAnsi="Times New Roman" w:cs="Times New Roman"/>
            <w:sz w:val="24"/>
            <w:szCs w:val="24"/>
            <w:lang w:eastAsia="ja-JP"/>
          </w:rPr>
          <w:t xml:space="preserve">vehicles </w:t>
        </w:r>
      </w:ins>
      <w:del w:id="378" w:author="Miller,  Dr. Harvey J." w:date="2019-10-09T15:40:00Z">
        <w:r w:rsidR="00B53413" w:rsidDel="005F18D5">
          <w:rPr>
            <w:rFonts w:ascii="Times New Roman" w:eastAsia="Yu Mincho" w:hAnsi="Times New Roman" w:cs="Times New Roman"/>
            <w:sz w:val="24"/>
            <w:szCs w:val="24"/>
            <w:lang w:eastAsia="ja-JP"/>
          </w:rPr>
          <w:delText xml:space="preserve"> </w:delText>
        </w:r>
      </w:del>
      <w:r w:rsidR="00B53413">
        <w:rPr>
          <w:rFonts w:ascii="Times New Roman" w:eastAsia="Yu Mincho" w:hAnsi="Times New Roman" w:cs="Times New Roman"/>
          <w:sz w:val="24"/>
          <w:szCs w:val="24"/>
          <w:lang w:eastAsia="ja-JP"/>
        </w:rPr>
        <w:t>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0E033802"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w:t>
      </w:r>
      <w:ins w:id="379" w:author="Miller,  Dr. Harvey J." w:date="2019-10-09T15:41:00Z">
        <w:r w:rsidR="005F18D5">
          <w:rPr>
            <w:rFonts w:ascii="Times New Roman" w:eastAsia="Yu Mincho" w:hAnsi="Times New Roman" w:cs="Times New Roman"/>
            <w:sz w:val="24"/>
            <w:szCs w:val="24"/>
            <w:lang w:eastAsia="ja-JP"/>
          </w:rPr>
          <w:t xml:space="preserve">combined </w:t>
        </w:r>
      </w:ins>
      <w:del w:id="380" w:author="Miller,  Dr. Harvey J." w:date="2019-10-09T15:41:00Z">
        <w:r w:rsidDel="005F18D5">
          <w:rPr>
            <w:rFonts w:ascii="Times New Roman" w:eastAsia="Yu Mincho" w:hAnsi="Times New Roman" w:cs="Times New Roman"/>
            <w:sz w:val="24"/>
            <w:szCs w:val="24"/>
            <w:lang w:eastAsia="ja-JP"/>
          </w:rPr>
          <w:delText xml:space="preserve">APC </w:delText>
        </w:r>
      </w:del>
      <w:r>
        <w:rPr>
          <w:rFonts w:ascii="Times New Roman" w:eastAsia="Yu Mincho" w:hAnsi="Times New Roman" w:cs="Times New Roman"/>
          <w:sz w:val="24"/>
          <w:szCs w:val="24"/>
          <w:lang w:eastAsia="ja-JP"/>
        </w:rPr>
        <w:t>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ins w:id="381" w:author="Miller,  Dr. Harvey J." w:date="2019-10-09T15:41:00Z">
        <w:r w:rsidR="005F18D5">
          <w:rPr>
            <w:rFonts w:ascii="Times New Roman" w:hAnsi="Times New Roman" w:cs="Times New Roman"/>
            <w:sz w:val="24"/>
            <w:szCs w:val="24"/>
          </w:rPr>
          <w:t>Below, w</w:t>
        </w:r>
      </w:ins>
      <w:del w:id="382" w:author="Miller,  Dr. Harvey J." w:date="2019-10-09T15:41:00Z">
        <w:r w:rsidR="00E11859" w:rsidDel="005F18D5">
          <w:rPr>
            <w:rFonts w:ascii="Times New Roman" w:hAnsi="Times New Roman" w:cs="Times New Roman"/>
            <w:sz w:val="24"/>
            <w:szCs w:val="24"/>
          </w:rPr>
          <w:delText>W</w:delText>
        </w:r>
      </w:del>
      <w:r w:rsidR="00B53413">
        <w:rPr>
          <w:rFonts w:ascii="Times New Roman" w:eastAsia="Yu Mincho" w:hAnsi="Times New Roman" w:cs="Times New Roman"/>
          <w:sz w:val="24"/>
          <w:szCs w:val="24"/>
          <w:lang w:eastAsia="ja-JP"/>
        </w:rPr>
        <w:t xml:space="preserve">e will </w:t>
      </w:r>
      <w:ins w:id="383" w:author="Miller,  Dr. Harvey J." w:date="2019-10-09T15:41:00Z">
        <w:r w:rsidR="005F18D5">
          <w:rPr>
            <w:rFonts w:ascii="Times New Roman" w:eastAsia="Yu Mincho" w:hAnsi="Times New Roman" w:cs="Times New Roman"/>
            <w:sz w:val="24"/>
            <w:szCs w:val="24"/>
            <w:lang w:eastAsia="ja-JP"/>
          </w:rPr>
          <w:t xml:space="preserve">provide </w:t>
        </w:r>
      </w:ins>
      <w:del w:id="384" w:author="Miller,  Dr. Harvey J." w:date="2019-10-09T15:41:00Z">
        <w:r w:rsidR="00B53413" w:rsidDel="005F18D5">
          <w:rPr>
            <w:rFonts w:ascii="Times New Roman" w:eastAsia="Yu Mincho" w:hAnsi="Times New Roman" w:cs="Times New Roman"/>
            <w:sz w:val="24"/>
            <w:szCs w:val="24"/>
            <w:lang w:eastAsia="ja-JP"/>
          </w:rPr>
          <w:delText xml:space="preserve">calculate the </w:delText>
        </w:r>
      </w:del>
      <w:r w:rsidR="00B53413">
        <w:rPr>
          <w:rFonts w:ascii="Times New Roman" w:eastAsia="Yu Mincho" w:hAnsi="Times New Roman" w:cs="Times New Roman"/>
          <w:sz w:val="24"/>
          <w:szCs w:val="24"/>
          <w:lang w:eastAsia="ja-JP"/>
        </w:rPr>
        <w:t xml:space="preserve">results </w:t>
      </w:r>
      <w:ins w:id="385" w:author="Miller,  Dr. Harvey J." w:date="2019-10-09T15:41:00Z">
        <w:r w:rsidR="005F18D5">
          <w:rPr>
            <w:rFonts w:ascii="Times New Roman" w:eastAsia="Yu Mincho" w:hAnsi="Times New Roman" w:cs="Times New Roman"/>
            <w:sz w:val="24"/>
            <w:szCs w:val="24"/>
            <w:lang w:eastAsia="ja-JP"/>
          </w:rPr>
          <w:t xml:space="preserve">based on </w:t>
        </w:r>
      </w:ins>
      <w:del w:id="386" w:author="Miller,  Dr. Harvey J." w:date="2019-10-09T15:41:00Z">
        <w:r w:rsidR="00B53413" w:rsidDel="005F18D5">
          <w:rPr>
            <w:rFonts w:ascii="Times New Roman" w:eastAsia="Yu Mincho" w:hAnsi="Times New Roman" w:cs="Times New Roman"/>
            <w:sz w:val="24"/>
            <w:szCs w:val="24"/>
            <w:lang w:eastAsia="ja-JP"/>
          </w:rPr>
          <w:delText xml:space="preserve">with </w:delText>
        </w:r>
      </w:del>
      <w:r w:rsidR="00B53413">
        <w:rPr>
          <w:rFonts w:ascii="Times New Roman" w:eastAsia="Yu Mincho" w:hAnsi="Times New Roman" w:cs="Times New Roman"/>
          <w:sz w:val="24"/>
          <w:szCs w:val="24"/>
          <w:lang w:eastAsia="ja-JP"/>
        </w:rPr>
        <w:t xml:space="preserve">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3E7C83B"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w:t>
      </w:r>
      <w:proofErr w:type="spellStart"/>
      <w:r>
        <w:rPr>
          <w:rFonts w:ascii="Times New Roman" w:eastAsia="Yu Mincho" w:hAnsi="Times New Roman" w:cs="Times New Roman"/>
          <w:sz w:val="24"/>
          <w:szCs w:val="24"/>
          <w:lang w:eastAsia="ja-JP"/>
        </w:rPr>
        <w:t>Hadas</w:t>
      </w:r>
      <w:proofErr w:type="spellEnd"/>
      <w:r>
        <w:rPr>
          <w:rFonts w:ascii="Times New Roman" w:eastAsia="Yu Mincho" w:hAnsi="Times New Roman" w:cs="Times New Roman"/>
          <w:sz w:val="24"/>
          <w:szCs w:val="24"/>
          <w:lang w:eastAsia="ja-JP"/>
        </w:rPr>
        <w:t xml:space="preserve"> and </w:t>
      </w:r>
      <w:proofErr w:type="spellStart"/>
      <w:r>
        <w:rPr>
          <w:rFonts w:ascii="Times New Roman" w:eastAsia="Yu Mincho" w:hAnsi="Times New Roman" w:cs="Times New Roman"/>
          <w:sz w:val="24"/>
          <w:szCs w:val="24"/>
          <w:lang w:eastAsia="ja-JP"/>
        </w:rPr>
        <w:t>Ranjitkar</w:t>
      </w:r>
      <w:proofErr w:type="spellEnd"/>
      <w:r>
        <w:rPr>
          <w:rFonts w:ascii="Times New Roman" w:eastAsia="Yu Mincho" w:hAnsi="Times New Roman" w:cs="Times New Roman"/>
          <w:sz w:val="24"/>
          <w:szCs w:val="24"/>
          <w:lang w:eastAsia="ja-JP"/>
        </w:rPr>
        <w:t xml:space="preserve">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del w:id="387" w:author="Miller,  Dr. Harvey J." w:date="2019-10-09T15:42:00Z">
        <w:r w:rsidR="00E15D87" w:rsidDel="00880852">
          <w:rPr>
            <w:rFonts w:ascii="Times New Roman" w:eastAsia="Yu Mincho" w:hAnsi="Times New Roman" w:cs="Times New Roman"/>
            <w:sz w:val="24"/>
            <w:szCs w:val="24"/>
            <w:lang w:eastAsia="ja-JP"/>
          </w:rPr>
          <w:delText xml:space="preserve">We can further conceptualize transfers as a process of synchronization among: i) the generating trip brings passengers to the generating stop; ii) transition of users to receiving stop; iii) the receiving trip picks up passengers at receiving stop. </w:delText>
        </w:r>
      </w:del>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388"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388"/>
      <w:r>
        <w:rPr>
          <w:rFonts w:ascii="Times New Roman" w:eastAsia="Yu Mincho" w:hAnsi="Times New Roman" w:cs="Times New Roman"/>
          <w:sz w:val="24"/>
          <w:szCs w:val="24"/>
          <w:lang w:eastAsia="ja-JP"/>
        </w:rPr>
        <w:t xml:space="preserve"> Time-space diagram of a typical two-stage transfer.</w:t>
      </w:r>
    </w:p>
    <w:p w14:paraId="09E6F87D" w14:textId="1D637D96" w:rsidR="00AC57AE" w:rsidRPr="00AC57AE" w:rsidDel="00880852" w:rsidRDefault="00E15D87">
      <w:pPr>
        <w:spacing w:line="240" w:lineRule="auto"/>
        <w:ind w:firstLine="720"/>
        <w:jc w:val="both"/>
        <w:rPr>
          <w:del w:id="389" w:author="Miller,  Dr. Harvey J." w:date="2019-10-09T15:43:00Z"/>
          <w:rFonts w:ascii="Times New Roman" w:eastAsia="Yu Mincho" w:hAnsi="Times New Roman" w:cs="Times New Roman"/>
          <w:sz w:val="24"/>
          <w:szCs w:val="24"/>
          <w:lang w:eastAsia="ja-JP"/>
        </w:rPr>
      </w:pPr>
      <w:del w:id="390" w:author="Miller,  Dr. Harvey J." w:date="2019-10-09T15:43:00Z">
        <w:r w:rsidDel="00880852">
          <w:rPr>
            <w:rFonts w:ascii="Times New Roman" w:eastAsia="Yu Mincho" w:hAnsi="Times New Roman" w:cs="Times New Roman"/>
            <w:sz w:val="24"/>
            <w:szCs w:val="24"/>
            <w:lang w:eastAsia="ja-JP"/>
          </w:rPr>
          <w:delText xml:space="preserve">Transfers are not like normal transit trips in terms of passenger participation: </w:delText>
        </w:r>
        <w:r w:rsidR="00513250" w:rsidDel="00880852">
          <w:rPr>
            <w:rFonts w:ascii="Times New Roman" w:eastAsia="Yu Mincho" w:hAnsi="Times New Roman" w:cs="Times New Roman"/>
            <w:sz w:val="24"/>
            <w:szCs w:val="24"/>
            <w:lang w:eastAsia="ja-JP"/>
          </w:rPr>
          <w:delText>passengers</w:delText>
        </w:r>
        <w:r w:rsidR="00AC57AE" w:rsidDel="00880852">
          <w:rPr>
            <w:rFonts w:ascii="Times New Roman" w:eastAsia="Yu Mincho" w:hAnsi="Times New Roman" w:cs="Times New Roman"/>
            <w:sz w:val="24"/>
            <w:szCs w:val="24"/>
            <w:lang w:eastAsia="ja-JP"/>
          </w:rPr>
          <w:delText xml:space="preserve"> have no control of the performance of transfers</w:delText>
        </w:r>
        <w:r w:rsidR="00513250" w:rsidRPr="00513250" w:rsidDel="00880852">
          <w:rPr>
            <w:rFonts w:ascii="Times New Roman" w:eastAsia="Yu Mincho" w:hAnsi="Times New Roman" w:cs="Times New Roman"/>
            <w:sz w:val="24"/>
            <w:szCs w:val="24"/>
            <w:lang w:eastAsia="ja-JP"/>
          </w:rPr>
          <w:delText xml:space="preserve"> </w:delText>
        </w:r>
        <w:r w:rsidR="00513250" w:rsidDel="00880852">
          <w:rPr>
            <w:rFonts w:ascii="Times New Roman" w:eastAsia="Yu Mincho" w:hAnsi="Times New Roman" w:cs="Times New Roman"/>
            <w:sz w:val="24"/>
            <w:szCs w:val="24"/>
            <w:lang w:eastAsia="ja-JP"/>
          </w:rPr>
          <w:delText>during this process,</w:delText>
        </w:r>
        <w:r w:rsidR="00AC57AE" w:rsidDel="00880852">
          <w:rPr>
            <w:rFonts w:ascii="Times New Roman" w:eastAsia="Yu Mincho" w:hAnsi="Times New Roman" w:cs="Times New Roman"/>
            <w:sz w:val="24"/>
            <w:szCs w:val="24"/>
            <w:lang w:eastAsia="ja-JP"/>
          </w:rPr>
          <w:delText xml:space="preserve"> since both actors of the synchronization are buses. </w:delText>
        </w:r>
        <w:r w:rsidR="00A44D75" w:rsidDel="00880852">
          <w:rPr>
            <w:rFonts w:ascii="Times New Roman" w:eastAsia="Yu Mincho" w:hAnsi="Times New Roman" w:cs="Times New Roman"/>
            <w:sz w:val="24"/>
            <w:szCs w:val="24"/>
            <w:lang w:eastAsia="ja-JP"/>
          </w:rPr>
          <w:delText>Moreover,</w:delText>
        </w:r>
        <w:r w:rsidR="007B000E" w:rsidDel="00880852">
          <w:rPr>
            <w:rFonts w:ascii="Times New Roman" w:eastAsia="Yu Mincho" w:hAnsi="Times New Roman" w:cs="Times New Roman"/>
            <w:sz w:val="24"/>
            <w:szCs w:val="24"/>
            <w:lang w:eastAsia="ja-JP"/>
          </w:rPr>
          <w:delText xml:space="preserve"> </w:delText>
        </w:r>
      </w:del>
      <w:del w:id="391" w:author="Miller,  Dr. Harvey J." w:date="2019-10-09T15:42:00Z">
        <w:r w:rsidR="007B000E" w:rsidDel="00880852">
          <w:rPr>
            <w:rFonts w:ascii="Times New Roman" w:eastAsia="Yu Mincho" w:hAnsi="Times New Roman" w:cs="Times New Roman"/>
            <w:sz w:val="24"/>
            <w:szCs w:val="24"/>
            <w:lang w:eastAsia="ja-JP"/>
          </w:rPr>
          <w:delText>in this paper</w:delText>
        </w:r>
        <w:r w:rsidR="00A44D75" w:rsidDel="00880852">
          <w:rPr>
            <w:rFonts w:ascii="Times New Roman" w:eastAsia="Yu Mincho" w:hAnsi="Times New Roman" w:cs="Times New Roman"/>
            <w:sz w:val="24"/>
            <w:szCs w:val="24"/>
            <w:lang w:eastAsia="ja-JP"/>
          </w:rPr>
          <w:delText xml:space="preserve"> </w:delText>
        </w:r>
      </w:del>
      <w:del w:id="392" w:author="Miller,  Dr. Harvey J." w:date="2019-10-09T15:43:00Z">
        <w:r w:rsidR="00A44D75" w:rsidDel="00880852">
          <w:rPr>
            <w:rFonts w:ascii="Times New Roman" w:eastAsia="Yu Mincho" w:hAnsi="Times New Roman" w:cs="Times New Roman"/>
            <w:sz w:val="24"/>
            <w:szCs w:val="24"/>
            <w:lang w:eastAsia="ja-JP"/>
          </w:rPr>
          <w:delText xml:space="preserve">we assume that users’ walking speed is static. </w:delText>
        </w:r>
        <w:r w:rsidR="008A1962" w:rsidDel="00880852">
          <w:rPr>
            <w:rFonts w:ascii="Times New Roman" w:eastAsia="Yu Mincho" w:hAnsi="Times New Roman" w:cs="Times New Roman"/>
            <w:sz w:val="24"/>
            <w:szCs w:val="24"/>
            <w:lang w:eastAsia="ja-JP"/>
          </w:rPr>
          <w:delText>T</w:delText>
        </w:r>
        <w:r w:rsidR="00B91863" w:rsidDel="00880852">
          <w:rPr>
            <w:rFonts w:ascii="Times New Roman" w:eastAsia="Yu Mincho" w:hAnsi="Times New Roman" w:cs="Times New Roman"/>
            <w:sz w:val="24"/>
            <w:szCs w:val="24"/>
            <w:lang w:eastAsia="ja-JP"/>
          </w:rPr>
          <w:delText>here are hardly anything that users can do to improv</w:delText>
        </w:r>
        <w:r w:rsidR="00A44D75" w:rsidDel="00880852">
          <w:rPr>
            <w:rFonts w:ascii="Times New Roman" w:eastAsia="Yu Mincho" w:hAnsi="Times New Roman" w:cs="Times New Roman"/>
            <w:sz w:val="24"/>
            <w:szCs w:val="24"/>
            <w:lang w:eastAsia="ja-JP"/>
          </w:rPr>
          <w:delText>e the performance of transfers.</w:delText>
        </w:r>
        <w:r w:rsidR="00513250" w:rsidDel="00880852">
          <w:rPr>
            <w:rFonts w:ascii="Times New Roman" w:eastAsia="Yu Mincho" w:hAnsi="Times New Roman" w:cs="Times New Roman"/>
            <w:sz w:val="24"/>
            <w:szCs w:val="24"/>
            <w:lang w:eastAsia="ja-JP"/>
          </w:rPr>
          <w:delText xml:space="preserve"> In fact, the performance of transfers are solely dependent on the buses.</w:delText>
        </w:r>
        <w:r w:rsidR="00A44D75" w:rsidDel="00880852">
          <w:rPr>
            <w:rFonts w:ascii="Times New Roman" w:eastAsia="Yu Mincho" w:hAnsi="Times New Roman" w:cs="Times New Roman"/>
            <w:sz w:val="24"/>
            <w:szCs w:val="24"/>
            <w:lang w:eastAsia="ja-JP"/>
          </w:rPr>
          <w:delText xml:space="preserve"> </w:delText>
        </w:r>
        <w:r w:rsidR="008A1962" w:rsidDel="00880852">
          <w:rPr>
            <w:rFonts w:ascii="Times New Roman" w:eastAsia="Yu Mincho" w:hAnsi="Times New Roman" w:cs="Times New Roman"/>
            <w:sz w:val="24"/>
            <w:szCs w:val="24"/>
            <w:lang w:eastAsia="ja-JP"/>
          </w:rPr>
          <w:delText>Therefore</w:delText>
        </w:r>
        <w:r w:rsidR="00AC57AE" w:rsidDel="00880852">
          <w:rPr>
            <w:rFonts w:ascii="Times New Roman" w:eastAsia="Yu Mincho" w:hAnsi="Times New Roman" w:cs="Times New Roman"/>
            <w:sz w:val="24"/>
            <w:szCs w:val="24"/>
            <w:lang w:eastAsia="ja-JP"/>
          </w:rPr>
          <w:delText xml:space="preserve">, users are </w:delText>
        </w:r>
        <w:r w:rsidR="00CC4CB4" w:rsidDel="00880852">
          <w:rPr>
            <w:rFonts w:ascii="Times New Roman" w:eastAsia="Yu Mincho" w:hAnsi="Times New Roman" w:cs="Times New Roman"/>
            <w:sz w:val="24"/>
            <w:szCs w:val="24"/>
            <w:lang w:eastAsia="ja-JP"/>
          </w:rPr>
          <w:delText>more</w:delText>
        </w:r>
        <w:r w:rsidR="00AC57AE" w:rsidDel="00880852">
          <w:rPr>
            <w:rFonts w:ascii="Times New Roman" w:eastAsia="Yu Mincho" w:hAnsi="Times New Roman" w:cs="Times New Roman"/>
            <w:sz w:val="24"/>
            <w:szCs w:val="24"/>
            <w:lang w:eastAsia="ja-JP"/>
          </w:rPr>
          <w:delText xml:space="preserve"> vulnerable in transfer trips.</w:delText>
        </w:r>
        <w:r w:rsidR="00C344B6" w:rsidDel="00880852">
          <w:rPr>
            <w:rFonts w:ascii="Times New Roman" w:eastAsia="Yu Mincho" w:hAnsi="Times New Roman" w:cs="Times New Roman"/>
            <w:sz w:val="24"/>
            <w:szCs w:val="24"/>
            <w:lang w:eastAsia="ja-JP"/>
          </w:rPr>
          <w:delText xml:space="preserve"> </w:delText>
        </w:r>
        <w:r w:rsidR="00513250" w:rsidDel="00880852">
          <w:rPr>
            <w:rFonts w:ascii="Times New Roman" w:eastAsia="Yu Mincho" w:hAnsi="Times New Roman" w:cs="Times New Roman"/>
            <w:sz w:val="24"/>
            <w:szCs w:val="24"/>
            <w:lang w:eastAsia="ja-JP"/>
          </w:rPr>
          <w:delText>In this sense, GTFS and APC data are perfect to measure the performance of transfer, since both data are based on the transportation instead of humans: the measured data points to trains, buses or ferries instead of passengers.</w:delText>
        </w:r>
      </w:del>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60EA99DE"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ins w:id="393" w:author="Miller,  Dr. Harvey J." w:date="2019-10-09T15:48:00Z">
        <w:r w:rsidR="00880852">
          <w:rPr>
            <w:rFonts w:ascii="Times New Roman" w:eastAsia="Yu Mincho" w:hAnsi="Times New Roman" w:cs="Times New Roman"/>
            <w:sz w:val="24"/>
            <w:szCs w:val="24"/>
            <w:u w:val="single"/>
            <w:lang w:eastAsia="ja-JP"/>
          </w:rPr>
          <w:t xml:space="preserve">, </w:t>
        </w:r>
      </w:ins>
      <w:del w:id="394" w:author="Miller,  Dr. Harvey J." w:date="2019-10-09T15:48:00Z">
        <w:r w:rsidDel="00880852">
          <w:rPr>
            <w:rFonts w:ascii="Times New Roman" w:eastAsia="Yu Mincho" w:hAnsi="Times New Roman" w:cs="Times New Roman"/>
            <w:sz w:val="24"/>
            <w:szCs w:val="24"/>
            <w:u w:val="single"/>
            <w:lang w:eastAsia="ja-JP"/>
          </w:rPr>
          <w:delText xml:space="preserve"> and </w:delText>
        </w:r>
      </w:del>
      <w:del w:id="395" w:author="Miller,  Dr. Harvey J." w:date="2019-10-09T15:47:00Z">
        <w:r w:rsidDel="00880852">
          <w:rPr>
            <w:rFonts w:ascii="Times New Roman" w:eastAsia="Yu Mincho" w:hAnsi="Times New Roman" w:cs="Times New Roman"/>
            <w:sz w:val="24"/>
            <w:szCs w:val="24"/>
            <w:u w:val="single"/>
            <w:lang w:eastAsia="ja-JP"/>
          </w:rPr>
          <w:delText>real-time m</w:delText>
        </w:r>
      </w:del>
      <w:ins w:id="396" w:author="Miller,  Dr. Harvey J." w:date="2019-10-09T15:47:00Z">
        <w:r w:rsidR="00880852">
          <w:rPr>
            <w:rFonts w:ascii="Times New Roman" w:eastAsia="Yu Mincho" w:hAnsi="Times New Roman" w:cs="Times New Roman"/>
            <w:sz w:val="24"/>
            <w:szCs w:val="24"/>
            <w:u w:val="single"/>
            <w:lang w:eastAsia="ja-JP"/>
          </w:rPr>
          <w:t>desynchronization</w:t>
        </w:r>
      </w:ins>
      <w:ins w:id="397" w:author="Miller,  Dr. Harvey J." w:date="2019-10-09T15:49:00Z">
        <w:r w:rsidR="00880852">
          <w:rPr>
            <w:rFonts w:ascii="Times New Roman" w:eastAsia="Yu Mincho" w:hAnsi="Times New Roman" w:cs="Times New Roman"/>
            <w:sz w:val="24"/>
            <w:szCs w:val="24"/>
            <w:u w:val="single"/>
            <w:lang w:eastAsia="ja-JP"/>
          </w:rPr>
          <w:t xml:space="preserve"> and time penalties</w:t>
        </w:r>
      </w:ins>
      <w:del w:id="398" w:author="Miller,  Dr. Harvey J." w:date="2019-10-09T15:47:00Z">
        <w:r w:rsidDel="00880852">
          <w:rPr>
            <w:rFonts w:ascii="Times New Roman" w:eastAsia="Yu Mincho" w:hAnsi="Times New Roman" w:cs="Times New Roman"/>
            <w:sz w:val="24"/>
            <w:szCs w:val="24"/>
            <w:u w:val="single"/>
            <w:lang w:eastAsia="ja-JP"/>
          </w:rPr>
          <w:delText>easures</w:delText>
        </w:r>
      </w:del>
      <w:r w:rsidR="00491109">
        <w:rPr>
          <w:rFonts w:ascii="Times New Roman" w:eastAsia="Yu Mincho" w:hAnsi="Times New Roman" w:cs="Times New Roman"/>
          <w:sz w:val="24"/>
          <w:szCs w:val="24"/>
          <w:u w:val="single"/>
          <w:lang w:eastAsia="ja-JP"/>
        </w:rPr>
        <w:t xml:space="preserve"> </w:t>
      </w:r>
    </w:p>
    <w:p w14:paraId="0858D558" w14:textId="7B11F2CE" w:rsidR="00880852" w:rsidRDefault="00880852" w:rsidP="00AC57AE">
      <w:pPr>
        <w:spacing w:line="240" w:lineRule="auto"/>
        <w:jc w:val="both"/>
        <w:rPr>
          <w:ins w:id="399" w:author="Miller,  Dr. Harvey J." w:date="2019-10-09T15:44:00Z"/>
          <w:rFonts w:ascii="Times New Roman" w:eastAsia="Yu Mincho" w:hAnsi="Times New Roman" w:cs="Times New Roman"/>
          <w:sz w:val="24"/>
          <w:szCs w:val="24"/>
          <w:lang w:eastAsia="ja-JP"/>
        </w:rPr>
      </w:pPr>
      <w:ins w:id="400" w:author="Miller,  Dr. Harvey J." w:date="2019-10-09T15:49:00Z">
        <w:r w:rsidRPr="00880852">
          <w:rPr>
            <w:rFonts w:ascii="Times New Roman" w:eastAsia="Yu Mincho" w:hAnsi="Times New Roman" w:cs="Times New Roman"/>
            <w:b/>
            <w:bCs/>
            <w:sz w:val="24"/>
            <w:szCs w:val="24"/>
            <w:lang w:eastAsia="ja-JP"/>
            <w:rPrChange w:id="401" w:author="Miller,  Dr. Harvey J." w:date="2019-10-09T15:49:00Z">
              <w:rPr>
                <w:rFonts w:ascii="Times New Roman" w:eastAsia="Yu Mincho" w:hAnsi="Times New Roman" w:cs="Times New Roman"/>
                <w:bCs/>
                <w:sz w:val="24"/>
                <w:szCs w:val="24"/>
                <w:lang w:eastAsia="ja-JP"/>
              </w:rPr>
            </w:rPrChange>
          </w:rPr>
          <w:t>S</w:t>
        </w:r>
        <w:r w:rsidRPr="00880852">
          <w:rPr>
            <w:rFonts w:ascii="Times New Roman" w:eastAsia="Yu Mincho" w:hAnsi="Times New Roman" w:cs="Times New Roman"/>
            <w:b/>
            <w:bCs/>
            <w:sz w:val="24"/>
            <w:szCs w:val="24"/>
            <w:lang w:eastAsia="ja-JP"/>
            <w:rPrChange w:id="402" w:author="Miller,  Dr. Harvey J." w:date="2019-10-09T15:49:00Z">
              <w:rPr>
                <w:rFonts w:ascii="Times New Roman" w:eastAsia="Yu Mincho" w:hAnsi="Times New Roman" w:cs="Times New Roman"/>
                <w:b/>
                <w:bCs/>
                <w:sz w:val="24"/>
                <w:szCs w:val="24"/>
                <w:u w:val="single"/>
                <w:lang w:eastAsia="ja-JP"/>
              </w:rPr>
            </w:rPrChange>
          </w:rPr>
          <w:t>ynchronization</w:t>
        </w:r>
        <w:r w:rsidRPr="00880852" w:rsidDel="00880852">
          <w:rPr>
            <w:rFonts w:ascii="Times New Roman" w:eastAsia="Yu Mincho" w:hAnsi="Times New Roman" w:cs="Times New Roman"/>
            <w:b/>
            <w:bCs/>
            <w:sz w:val="24"/>
            <w:szCs w:val="24"/>
            <w:lang w:eastAsia="ja-JP"/>
          </w:rPr>
          <w:t xml:space="preserve"> </w:t>
        </w:r>
        <w:r>
          <w:rPr>
            <w:rFonts w:ascii="Times New Roman" w:eastAsia="Yu Mincho" w:hAnsi="Times New Roman" w:cs="Times New Roman"/>
            <w:b/>
            <w:bCs/>
            <w:sz w:val="24"/>
            <w:szCs w:val="24"/>
            <w:lang w:eastAsia="ja-JP"/>
          </w:rPr>
          <w:t xml:space="preserve">and </w:t>
        </w:r>
        <w:r w:rsidRPr="00880852">
          <w:rPr>
            <w:rFonts w:ascii="Times New Roman" w:eastAsia="Yu Mincho" w:hAnsi="Times New Roman" w:cs="Times New Roman"/>
            <w:b/>
            <w:bCs/>
            <w:sz w:val="24"/>
            <w:szCs w:val="24"/>
            <w:lang w:eastAsia="ja-JP"/>
          </w:rPr>
          <w:t>desynchronization</w:t>
        </w:r>
        <w:r>
          <w:rPr>
            <w:rFonts w:ascii="Times New Roman" w:eastAsia="Yu Mincho" w:hAnsi="Times New Roman" w:cs="Times New Roman"/>
            <w:b/>
            <w:bCs/>
            <w:sz w:val="24"/>
            <w:szCs w:val="24"/>
            <w:lang w:eastAsia="ja-JP"/>
          </w:rPr>
          <w:t xml:space="preserve">.  </w:t>
        </w:r>
      </w:ins>
      <w:del w:id="403" w:author="Miller,  Dr. Harvey J." w:date="2019-10-09T15:47:00Z">
        <w:r w:rsidR="008570B5" w:rsidRPr="008570B5" w:rsidDel="00880852">
          <w:rPr>
            <w:rFonts w:ascii="Times New Roman" w:eastAsia="Yu Mincho" w:hAnsi="Times New Roman" w:cs="Times New Roman"/>
            <w:b/>
            <w:bCs/>
            <w:sz w:val="24"/>
            <w:szCs w:val="24"/>
            <w:lang w:eastAsia="ja-JP"/>
          </w:rPr>
          <w:delText>Synchronization.</w:delText>
        </w:r>
        <w:r w:rsidR="008570B5" w:rsidDel="00880852">
          <w:rPr>
            <w:rFonts w:ascii="Times New Roman" w:eastAsia="Yu Mincho" w:hAnsi="Times New Roman" w:cs="Times New Roman"/>
            <w:sz w:val="24"/>
            <w:szCs w:val="24"/>
            <w:lang w:eastAsia="ja-JP"/>
          </w:rPr>
          <w:delText xml:space="preserve"> </w:delText>
        </w:r>
      </w:del>
      <w:ins w:id="404" w:author="Miller,  Dr. Harvey J." w:date="2019-10-09T15:43:00Z">
        <w:r w:rsidRPr="00880852">
          <w:rPr>
            <w:rFonts w:ascii="Times New Roman" w:eastAsia="Yu Mincho" w:hAnsi="Times New Roman" w:cs="Times New Roman"/>
            <w:sz w:val="24"/>
            <w:szCs w:val="24"/>
            <w:lang w:eastAsia="ja-JP"/>
          </w:rPr>
          <w:t xml:space="preserve">We further conceptualize transfers as a process of synchronization among: </w:t>
        </w:r>
        <w:proofErr w:type="spellStart"/>
        <w:r w:rsidRPr="00880852">
          <w:rPr>
            <w:rFonts w:ascii="Times New Roman" w:eastAsia="Yu Mincho" w:hAnsi="Times New Roman" w:cs="Times New Roman"/>
            <w:sz w:val="24"/>
            <w:szCs w:val="24"/>
            <w:lang w:eastAsia="ja-JP"/>
          </w:rPr>
          <w:t>i</w:t>
        </w:r>
        <w:proofErr w:type="spellEnd"/>
        <w:r w:rsidRPr="00880852">
          <w:rPr>
            <w:rFonts w:ascii="Times New Roman" w:eastAsia="Yu Mincho" w:hAnsi="Times New Roman" w:cs="Times New Roman"/>
            <w:sz w:val="24"/>
            <w:szCs w:val="24"/>
            <w:lang w:eastAsia="ja-JP"/>
          </w:rPr>
          <w:t xml:space="preserve">) the generating trip brings passengers to the generating stop; </w:t>
        </w:r>
        <w:r w:rsidRPr="00880852">
          <w:rPr>
            <w:rFonts w:ascii="Times New Roman" w:eastAsia="Yu Mincho" w:hAnsi="Times New Roman" w:cs="Times New Roman"/>
            <w:sz w:val="24"/>
            <w:szCs w:val="24"/>
            <w:lang w:eastAsia="ja-JP"/>
          </w:rPr>
          <w:lastRenderedPageBreak/>
          <w:t xml:space="preserve">ii) transition of users to receiving stop; iii) the receiving trip picks up passengers at receiving stop. Transfers are not like normal transit trips in terms of passenger participation: passengers have no control of the performance of transfers during this process, since both actors </w:t>
        </w:r>
        <w:r>
          <w:rPr>
            <w:rFonts w:ascii="Times New Roman" w:eastAsia="Yu Mincho" w:hAnsi="Times New Roman" w:cs="Times New Roman"/>
            <w:sz w:val="24"/>
            <w:szCs w:val="24"/>
            <w:lang w:eastAsia="ja-JP"/>
          </w:rPr>
          <w:t>of the synchronization are transit vehicles</w:t>
        </w:r>
        <w:r w:rsidRPr="00880852">
          <w:rPr>
            <w:rFonts w:ascii="Times New Roman" w:eastAsia="Yu Mincho" w:hAnsi="Times New Roman" w:cs="Times New Roman"/>
            <w:sz w:val="24"/>
            <w:szCs w:val="24"/>
            <w:lang w:eastAsia="ja-JP"/>
          </w:rPr>
          <w:t xml:space="preserve">. </w:t>
        </w:r>
      </w:ins>
    </w:p>
    <w:p w14:paraId="346AD9C9" w14:textId="2A78E0AB" w:rsidR="00491109" w:rsidRDefault="00491109">
      <w:pPr>
        <w:spacing w:line="240" w:lineRule="auto"/>
        <w:ind w:firstLine="720"/>
        <w:jc w:val="both"/>
        <w:rPr>
          <w:ins w:id="405" w:author="Miller,  Dr. Harvey J." w:date="2019-10-09T15:45:00Z"/>
          <w:rFonts w:ascii="Times New Roman" w:hAnsi="Times New Roman" w:cs="Times New Roman"/>
          <w:sz w:val="24"/>
          <w:szCs w:val="24"/>
        </w:rPr>
        <w:pPrChange w:id="406" w:author="Miller,  Dr. Harvey J." w:date="2019-10-09T15:44:00Z">
          <w:pPr>
            <w:spacing w:line="240" w:lineRule="auto"/>
            <w:jc w:val="both"/>
          </w:pPr>
        </w:pPrChange>
      </w:pPr>
      <w:r>
        <w:rPr>
          <w:rFonts w:ascii="Times New Roman" w:eastAsia="Yu Mincho" w:hAnsi="Times New Roman" w:cs="Times New Roman"/>
          <w:sz w:val="24"/>
          <w:szCs w:val="24"/>
          <w:lang w:eastAsia="ja-JP"/>
        </w:rPr>
        <w:t xml:space="preserve">Due to </w:t>
      </w:r>
      <w:del w:id="407" w:author="Miller,  Dr. Harvey J." w:date="2019-10-09T15:44:00Z">
        <w:r w:rsidDel="00880852">
          <w:rPr>
            <w:rFonts w:ascii="Times New Roman" w:eastAsia="Yu Mincho" w:hAnsi="Times New Roman" w:cs="Times New Roman"/>
            <w:sz w:val="24"/>
            <w:szCs w:val="24"/>
            <w:lang w:eastAsia="ja-JP"/>
          </w:rPr>
          <w:delText xml:space="preserve">different </w:delText>
        </w:r>
      </w:del>
      <w:r>
        <w:rPr>
          <w:rFonts w:ascii="Times New Roman" w:eastAsia="Yu Mincho" w:hAnsi="Times New Roman" w:cs="Times New Roman"/>
          <w:sz w:val="24"/>
          <w:szCs w:val="24"/>
          <w:lang w:eastAsia="ja-JP"/>
        </w:rPr>
        <w:t xml:space="preserve">factors such as traffic congestion, weather, road construction and unforeseen events such as vehicle crashes, delay is inevitable in a </w:t>
      </w:r>
      <w:ins w:id="408" w:author="Miller,  Dr. Harvey J." w:date="2019-10-09T15:44:00Z">
        <w:r w:rsidR="00880852">
          <w:rPr>
            <w:rFonts w:ascii="Times New Roman" w:eastAsia="Yu Mincho" w:hAnsi="Times New Roman" w:cs="Times New Roman"/>
            <w:sz w:val="24"/>
            <w:szCs w:val="24"/>
            <w:lang w:eastAsia="ja-JP"/>
          </w:rPr>
          <w:t>public transit</w:t>
        </w:r>
      </w:ins>
      <w:del w:id="409" w:author="Miller,  Dr. Harvey J." w:date="2019-10-09T15:44:00Z">
        <w:r w:rsidDel="00880852">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system. Delay</w:t>
      </w:r>
      <w:r w:rsidR="000E31F0">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Pr>
          <w:rFonts w:ascii="Times New Roman" w:hAnsi="Times New Roman" w:cs="Times New Roman"/>
          <w:sz w:val="24"/>
          <w:szCs w:val="24"/>
        </w:rPr>
        <w:t xml:space="preserve"> </w:t>
      </w:r>
    </w:p>
    <w:p w14:paraId="5FF73740" w14:textId="77777777" w:rsidR="00880852" w:rsidRDefault="00880852" w:rsidP="00880852">
      <w:pPr>
        <w:spacing w:line="240" w:lineRule="auto"/>
        <w:jc w:val="center"/>
        <w:rPr>
          <w:moveTo w:id="410" w:author="Miller,  Dr. Harvey J." w:date="2019-10-09T15:45:00Z"/>
          <w:rFonts w:ascii="Times New Roman" w:hAnsi="Times New Roman" w:cs="Times New Roman"/>
          <w:sz w:val="24"/>
          <w:szCs w:val="24"/>
        </w:rPr>
      </w:pPr>
      <w:moveToRangeStart w:id="411" w:author="Miller,  Dr. Harvey J." w:date="2019-10-09T15:45:00Z" w:name="move21528341"/>
      <w:moveTo w:id="412" w:author="Miller,  Dr. Harvey J." w:date="2019-10-09T15:45:00Z">
        <w:r>
          <w:rPr>
            <w:rFonts w:ascii="Times New Roman" w:hAnsi="Times New Roman" w:cs="Times New Roman"/>
            <w:noProof/>
            <w:sz w:val="24"/>
            <w:szCs w:val="24"/>
          </w:rPr>
          <w:drawing>
            <wp:inline distT="0" distB="0" distL="0" distR="0" wp14:anchorId="2FC05CDA" wp14:editId="01B6E832">
              <wp:extent cx="54864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moveTo>
    </w:p>
    <w:p w14:paraId="2A0F8079" w14:textId="77777777" w:rsidR="00880852" w:rsidRDefault="00880852" w:rsidP="00880852">
      <w:pPr>
        <w:spacing w:line="240" w:lineRule="auto"/>
        <w:jc w:val="center"/>
        <w:rPr>
          <w:moveTo w:id="413" w:author="Miller,  Dr. Harvey J." w:date="2019-10-09T15:45:00Z"/>
          <w:rFonts w:ascii="Times New Roman" w:hAnsi="Times New Roman" w:cs="Times New Roman"/>
          <w:sz w:val="24"/>
          <w:szCs w:val="24"/>
        </w:rPr>
      </w:pPr>
      <w:moveTo w:id="414" w:author="Miller,  Dr. Harvey J." w:date="2019-10-09T15:45:00Z">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Time-space diagram of a delayed two-stage transfer and the corresponding scheduled transfer</w:t>
        </w:r>
      </w:moveTo>
    </w:p>
    <w:moveToRangeEnd w:id="411"/>
    <w:p w14:paraId="7A4FBC49" w14:textId="77777777" w:rsidR="00880852" w:rsidRDefault="00880852">
      <w:pPr>
        <w:spacing w:line="240" w:lineRule="auto"/>
        <w:ind w:firstLine="720"/>
        <w:jc w:val="both"/>
        <w:rPr>
          <w:rFonts w:ascii="Times New Roman" w:hAnsi="Times New Roman" w:cs="Times New Roman"/>
          <w:sz w:val="24"/>
          <w:szCs w:val="24"/>
        </w:rPr>
        <w:pPrChange w:id="415" w:author="Miller,  Dr. Harvey J." w:date="2019-10-09T15:44:00Z">
          <w:pPr>
            <w:spacing w:line="240" w:lineRule="auto"/>
            <w:jc w:val="both"/>
          </w:pPr>
        </w:pPrChange>
      </w:pPr>
    </w:p>
    <w:p w14:paraId="0231D4AE" w14:textId="142A2E3B"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w:t>
      </w:r>
      <w:ins w:id="416" w:author="Miller,  Dr. Harvey J." w:date="2019-10-09T15:45:00Z">
        <w:r w:rsidR="00880852">
          <w:rPr>
            <w:rFonts w:ascii="Times New Roman" w:eastAsia="Yu Mincho" w:hAnsi="Times New Roman" w:cs="Times New Roman"/>
            <w:sz w:val="24"/>
            <w:szCs w:val="24"/>
            <w:lang w:eastAsia="ja-JP"/>
          </w:rPr>
          <w:t>We assume t</w:t>
        </w:r>
      </w:ins>
      <w:del w:id="417" w:author="Miller,  Dr. Harvey J." w:date="2019-10-09T15:45:00Z">
        <w:r w:rsidDel="00880852">
          <w:rPr>
            <w:rFonts w:ascii="Times New Roman" w:eastAsia="Yu Mincho" w:hAnsi="Times New Roman" w:cs="Times New Roman"/>
            <w:sz w:val="24"/>
            <w:szCs w:val="24"/>
            <w:lang w:eastAsia="ja-JP"/>
          </w:rPr>
          <w:delText>T</w:delText>
        </w:r>
      </w:del>
      <w:r>
        <w:rPr>
          <w:rFonts w:ascii="Times New Roman" w:eastAsia="Yu Mincho" w:hAnsi="Times New Roman" w:cs="Times New Roman"/>
          <w:sz w:val="24"/>
          <w:szCs w:val="24"/>
          <w:lang w:eastAsia="ja-JP"/>
        </w:rPr>
        <w:t xml:space="preserve">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ins w:id="418" w:author="Miller,  Dr. Harvey J." w:date="2019-10-09T15:45:00Z">
        <w:r w:rsidR="00880852">
          <w:rPr>
            <w:rFonts w:ascii="Times New Roman" w:eastAsia="Yu Mincho" w:hAnsi="Times New Roman" w:cs="Times New Roman"/>
            <w:sz w:val="24"/>
            <w:szCs w:val="24"/>
            <w:lang w:eastAsia="ja-JP"/>
          </w:rPr>
          <w:t>:</w:t>
        </w:r>
      </w:ins>
      <w:del w:id="419" w:author="Miller,  Dr. Harvey J." w:date="2019-10-09T15:45:00Z">
        <w:r w:rsidDel="00880852">
          <w:rPr>
            <w:rFonts w:ascii="Times New Roman" w:eastAsia="Yu Mincho" w:hAnsi="Times New Roman" w:cs="Times New Roman"/>
            <w:sz w:val="24"/>
            <w:szCs w:val="24"/>
            <w:lang w:eastAsia="ja-JP"/>
          </w:rPr>
          <w:delText>.</w:delText>
        </w:r>
      </w:del>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665CD3">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E8542C9" w:rsidR="00491109" w:rsidDel="00880852" w:rsidRDefault="00491109" w:rsidP="00491109">
      <w:pPr>
        <w:spacing w:line="240" w:lineRule="auto"/>
        <w:ind w:firstLine="720"/>
        <w:jc w:val="both"/>
        <w:rPr>
          <w:moveFrom w:id="420" w:author="Miller,  Dr. Harvey J." w:date="2019-10-09T15:48:00Z"/>
          <w:rFonts w:ascii="Times New Roman" w:eastAsia="Yu Mincho" w:hAnsi="Times New Roman" w:cs="Times New Roman"/>
          <w:sz w:val="24"/>
          <w:szCs w:val="24"/>
          <w:lang w:eastAsia="ja-JP"/>
        </w:rPr>
      </w:pPr>
      <w:moveFromRangeStart w:id="421" w:author="Miller,  Dr. Harvey J." w:date="2019-10-09T15:48:00Z" w:name="move21528526"/>
      <w:moveFrom w:id="422" w:author="Miller,  Dr. Harvey J." w:date="2019-10-09T15:48:00Z">
        <w:r w:rsidDel="00880852">
          <w:rPr>
            <w:rFonts w:ascii="Times New Roman" w:eastAsia="Yu Mincho" w:hAnsi="Times New Roman" w:cs="Times New Roman"/>
            <w:sz w:val="24"/>
            <w:szCs w:val="24"/>
            <w:lang w:eastAsia="ja-JP"/>
          </w:rPr>
          <w:t>We calculate two types of potential time penalties for each transfer. The first is total time penalty (TTP):</w:t>
        </w:r>
      </w:moveFrom>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rsidDel="00880852" w14:paraId="664E241B" w14:textId="7101520D" w:rsidTr="00491109">
        <w:trPr>
          <w:trHeight w:val="820"/>
          <w:jc w:val="center"/>
        </w:trPr>
        <w:tc>
          <w:tcPr>
            <w:tcW w:w="258" w:type="pct"/>
            <w:vAlign w:val="center"/>
          </w:tcPr>
          <w:p w14:paraId="097F17DF" w14:textId="59600AE9" w:rsidR="00491109" w:rsidDel="00880852" w:rsidRDefault="00491109">
            <w:pPr>
              <w:spacing w:line="240" w:lineRule="auto"/>
              <w:jc w:val="center"/>
              <w:rPr>
                <w:moveFrom w:id="423" w:author="Miller,  Dr. Harvey J." w:date="2019-10-09T15:48:00Z"/>
                <w:rFonts w:ascii="Times New Roman" w:eastAsia="Yu Mincho" w:hAnsi="Times New Roman" w:cs="Times New Roman"/>
                <w:sz w:val="24"/>
                <w:szCs w:val="24"/>
                <w:lang w:eastAsia="ja-JP"/>
              </w:rPr>
            </w:pPr>
          </w:p>
        </w:tc>
        <w:tc>
          <w:tcPr>
            <w:tcW w:w="4462" w:type="pct"/>
            <w:vAlign w:val="center"/>
            <w:hideMark/>
          </w:tcPr>
          <w:p w14:paraId="6BC36F25" w14:textId="31C64D1F" w:rsidR="00491109" w:rsidDel="00880852" w:rsidRDefault="00491109">
            <w:pPr>
              <w:spacing w:line="240" w:lineRule="auto"/>
              <w:ind w:firstLine="720"/>
              <w:jc w:val="both"/>
              <w:rPr>
                <w:moveFrom w:id="424" w:author="Miller,  Dr. Harvey J." w:date="2019-10-09T15:48:00Z"/>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42527939" w:rsidR="00491109" w:rsidRPr="007F7D33" w:rsidDel="00880852" w:rsidRDefault="00491109" w:rsidP="007F7D33">
            <w:pPr>
              <w:pStyle w:val="Caption"/>
              <w:rPr>
                <w:moveFrom w:id="425" w:author="Miller,  Dr. Harvey J." w:date="2019-10-09T15:48:00Z"/>
                <w:rFonts w:ascii="Times New Roman" w:eastAsia="Yu Mincho" w:hAnsi="Times New Roman" w:cs="Times New Roman"/>
                <w:i w:val="0"/>
                <w:iCs w:val="0"/>
                <w:color w:val="auto"/>
                <w:sz w:val="24"/>
                <w:szCs w:val="24"/>
                <w:lang w:eastAsia="ja-JP"/>
              </w:rPr>
            </w:pPr>
            <w:moveFrom w:id="426" w:author="Miller,  Dr. Harvey J." w:date="2019-10-09T15:48:00Z">
              <w:r w:rsidRPr="007F7D33" w:rsidDel="00880852">
                <w:rPr>
                  <w:rFonts w:ascii="Times New Roman" w:eastAsia="Yu Mincho" w:hAnsi="Times New Roman" w:cs="Times New Roman"/>
                  <w:i w:val="0"/>
                  <w:iCs w:val="0"/>
                  <w:color w:val="auto"/>
                  <w:sz w:val="24"/>
                  <w:szCs w:val="24"/>
                  <w:lang w:eastAsia="ja-JP"/>
                </w:rPr>
                <w:t>(</w:t>
              </w:r>
              <w:r w:rsidR="00EC1384" w:rsidRPr="007F7D33" w:rsidDel="00880852">
                <w:rPr>
                  <w:rFonts w:ascii="Times New Roman" w:eastAsia="Yu Mincho" w:hAnsi="Times New Roman" w:cs="Times New Roman"/>
                  <w:i w:val="0"/>
                  <w:iCs w:val="0"/>
                  <w:sz w:val="24"/>
                  <w:szCs w:val="24"/>
                  <w:lang w:eastAsia="ja-JP"/>
                </w:rPr>
                <w:fldChar w:fldCharType="begin"/>
              </w:r>
              <w:r w:rsidR="00EC1384" w:rsidRPr="007F7D33" w:rsidDel="00880852">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sidDel="00880852">
                <w:rPr>
                  <w:rFonts w:ascii="Times New Roman" w:eastAsia="Yu Mincho" w:hAnsi="Times New Roman" w:cs="Times New Roman"/>
                  <w:i w:val="0"/>
                  <w:iCs w:val="0"/>
                  <w:sz w:val="24"/>
                  <w:szCs w:val="24"/>
                  <w:lang w:eastAsia="ja-JP"/>
                </w:rPr>
                <w:fldChar w:fldCharType="separate"/>
              </w:r>
              <w:r w:rsidR="00C130B1" w:rsidRPr="007F7D33" w:rsidDel="00880852">
                <w:rPr>
                  <w:rFonts w:ascii="Times New Roman" w:eastAsia="Yu Mincho" w:hAnsi="Times New Roman" w:cs="Times New Roman"/>
                  <w:i w:val="0"/>
                  <w:iCs w:val="0"/>
                  <w:color w:val="auto"/>
                  <w:sz w:val="24"/>
                  <w:szCs w:val="24"/>
                  <w:lang w:eastAsia="ja-JP"/>
                </w:rPr>
                <w:t>2</w:t>
              </w:r>
              <w:r w:rsidR="00EC1384" w:rsidRPr="007F7D33" w:rsidDel="00880852">
                <w:rPr>
                  <w:rFonts w:ascii="Times New Roman" w:eastAsia="Yu Mincho" w:hAnsi="Times New Roman" w:cs="Times New Roman"/>
                  <w:i w:val="0"/>
                  <w:iCs w:val="0"/>
                  <w:sz w:val="24"/>
                  <w:szCs w:val="24"/>
                  <w:lang w:eastAsia="ja-JP"/>
                </w:rPr>
                <w:fldChar w:fldCharType="end"/>
              </w:r>
              <w:r w:rsidRPr="007F7D33" w:rsidDel="00880852">
                <w:rPr>
                  <w:rFonts w:ascii="Times New Roman" w:eastAsia="Yu Mincho" w:hAnsi="Times New Roman" w:cs="Times New Roman"/>
                  <w:i w:val="0"/>
                  <w:iCs w:val="0"/>
                  <w:color w:val="auto"/>
                  <w:sz w:val="24"/>
                  <w:szCs w:val="24"/>
                  <w:lang w:eastAsia="ja-JP"/>
                </w:rPr>
                <w:t>)</w:t>
              </w:r>
            </w:moveFrom>
          </w:p>
        </w:tc>
      </w:tr>
    </w:tbl>
    <w:p w14:paraId="209C241F" w14:textId="276DA82C" w:rsidR="00320E90" w:rsidDel="00880852" w:rsidRDefault="005C247B" w:rsidP="00491109">
      <w:pPr>
        <w:spacing w:line="240" w:lineRule="auto"/>
        <w:jc w:val="both"/>
        <w:rPr>
          <w:moveFrom w:id="427" w:author="Miller,  Dr. Harvey J." w:date="2019-10-09T15:48:00Z"/>
          <w:rFonts w:ascii="Times New Roman" w:eastAsia="Yu Mincho" w:hAnsi="Times New Roman" w:cs="Times New Roman"/>
          <w:sz w:val="24"/>
          <w:szCs w:val="24"/>
          <w:lang w:eastAsia="ja-JP"/>
        </w:rPr>
      </w:pPr>
      <w:moveFrom w:id="428" w:author="Miller,  Dr. Harvey J." w:date="2019-10-09T15:48:00Z">
        <w:r w:rsidDel="00880852">
          <w:rPr>
            <w:rFonts w:ascii="Times New Roman" w:eastAsia="Yu Mincho" w:hAnsi="Times New Roman" w:cs="Times New Roman"/>
            <w:sz w:val="24"/>
            <w:szCs w:val="24"/>
            <w:lang w:eastAsia="ja-JP"/>
          </w:rPr>
          <w:t>w</w:t>
        </w:r>
        <w:r w:rsidR="00491109" w:rsidDel="00880852">
          <w:rPr>
            <w:rFonts w:ascii="Times New Roman" w:eastAsia="Yu Mincho" w:hAnsi="Times New Roman" w:cs="Times New Roman"/>
            <w:sz w:val="24"/>
            <w:szCs w:val="24"/>
            <w:lang w:eastAsia="ja-JP"/>
          </w:rPr>
          <w:t>here</w:t>
        </w:r>
        <w:r w:rsidDel="00880852">
          <w:rPr>
            <w:rFonts w:ascii="Times New Roman" w:eastAsia="Yu Mincho" w:hAnsi="Times New Roman" w:cs="Times New Roman"/>
            <w:sz w:val="24"/>
            <w:szCs w:val="24"/>
            <w:lang w:eastAsia="ja-JP"/>
          </w:rPr>
          <w:t>:</w:t>
        </w:r>
        <w:r w:rsidR="00491109" w:rsidDel="00880852">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sidDel="00880852">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sidDel="00880852">
          <w:rPr>
            <w:rFonts w:ascii="Times New Roman" w:eastAsia="Yu Mincho" w:hAnsi="Times New Roman" w:cs="Times New Roman"/>
            <w:sz w:val="24"/>
            <w:szCs w:val="24"/>
            <w:lang w:eastAsia="ja-JP"/>
          </w:rPr>
          <w:t xml:space="preserve"> is the scheduled departure time of scheduled receiving bus (DD = 0). </w:t>
        </w:r>
      </w:moveFrom>
    </w:p>
    <w:moveFromRangeEnd w:id="421"/>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34D96106" w14:textId="77777777" w:rsidR="00880852" w:rsidRDefault="00880852">
      <w:pPr>
        <w:spacing w:line="240" w:lineRule="auto"/>
        <w:jc w:val="both"/>
        <w:rPr>
          <w:moveTo w:id="429" w:author="Miller,  Dr. Harvey J." w:date="2019-10-09T15:48:00Z"/>
          <w:rFonts w:ascii="Times New Roman" w:eastAsia="Yu Mincho" w:hAnsi="Times New Roman" w:cs="Times New Roman"/>
          <w:sz w:val="24"/>
          <w:szCs w:val="24"/>
          <w:lang w:eastAsia="ja-JP"/>
        </w:rPr>
        <w:pPrChange w:id="430" w:author="Miller,  Dr. Harvey J." w:date="2019-10-09T15:48:00Z">
          <w:pPr>
            <w:spacing w:line="240" w:lineRule="auto"/>
            <w:ind w:firstLine="720"/>
            <w:jc w:val="both"/>
          </w:pPr>
        </w:pPrChange>
      </w:pPr>
      <w:ins w:id="431" w:author="Miller,  Dr. Harvey J." w:date="2019-10-09T15:48:00Z">
        <w:r>
          <w:rPr>
            <w:rFonts w:ascii="Times New Roman" w:eastAsia="Yu Mincho" w:hAnsi="Times New Roman" w:cs="Times New Roman"/>
            <w:b/>
            <w:bCs/>
            <w:sz w:val="24"/>
            <w:szCs w:val="24"/>
            <w:lang w:eastAsia="ja-JP"/>
          </w:rPr>
          <w:t>Transfer time penalties</w:t>
        </w:r>
      </w:ins>
      <w:del w:id="432" w:author="Miller,  Dr. Harvey J." w:date="2019-10-09T15:48:00Z">
        <w:r w:rsidR="008570B5" w:rsidRPr="008570B5" w:rsidDel="00880852">
          <w:rPr>
            <w:rFonts w:ascii="Times New Roman" w:eastAsia="Yu Mincho" w:hAnsi="Times New Roman" w:cs="Times New Roman"/>
            <w:b/>
            <w:bCs/>
            <w:sz w:val="24"/>
            <w:szCs w:val="24"/>
            <w:lang w:eastAsia="ja-JP"/>
          </w:rPr>
          <w:delText>Decomposi</w:delText>
        </w:r>
      </w:del>
      <w:del w:id="433" w:author="Miller,  Dr. Harvey J." w:date="2019-10-09T15:47:00Z">
        <w:r w:rsidR="008570B5" w:rsidRPr="008570B5" w:rsidDel="00880852">
          <w:rPr>
            <w:rFonts w:ascii="Times New Roman" w:eastAsia="Yu Mincho" w:hAnsi="Times New Roman" w:cs="Times New Roman"/>
            <w:b/>
            <w:bCs/>
            <w:sz w:val="24"/>
            <w:szCs w:val="24"/>
            <w:lang w:eastAsia="ja-JP"/>
          </w:rPr>
          <w:delText>tion</w:delText>
        </w:r>
      </w:del>
      <w:r w:rsidR="008570B5" w:rsidRPr="008570B5">
        <w:rPr>
          <w:rFonts w:ascii="Times New Roman" w:eastAsia="Yu Mincho" w:hAnsi="Times New Roman" w:cs="Times New Roman"/>
          <w:b/>
          <w:bCs/>
          <w:sz w:val="24"/>
          <w:szCs w:val="24"/>
          <w:lang w:eastAsia="ja-JP"/>
        </w:rPr>
        <w:t>.</w:t>
      </w:r>
      <w:r w:rsidR="008570B5">
        <w:rPr>
          <w:rFonts w:ascii="Times New Roman" w:eastAsia="Yu Mincho" w:hAnsi="Times New Roman" w:cs="Times New Roman"/>
          <w:sz w:val="24"/>
          <w:szCs w:val="24"/>
          <w:lang w:eastAsia="ja-JP"/>
        </w:rPr>
        <w:t xml:space="preserve"> </w:t>
      </w:r>
      <w:moveToRangeStart w:id="434" w:author="Miller,  Dr. Harvey J." w:date="2019-10-09T15:48:00Z" w:name="move21528526"/>
      <w:moveTo w:id="435" w:author="Miller,  Dr. Harvey J." w:date="2019-10-09T15:48:00Z">
        <w:r>
          <w:rPr>
            <w:rFonts w:ascii="Times New Roman" w:eastAsia="Yu Mincho" w:hAnsi="Times New Roman" w:cs="Times New Roman"/>
            <w:sz w:val="24"/>
            <w:szCs w:val="24"/>
            <w:lang w:eastAsia="ja-JP"/>
          </w:rPr>
          <w:t xml:space="preserve">We calculate two types of potential time penalties for each transfer. The first is </w:t>
        </w:r>
        <w:r w:rsidRPr="00880852">
          <w:rPr>
            <w:rFonts w:ascii="Times New Roman" w:eastAsia="Yu Mincho" w:hAnsi="Times New Roman" w:cs="Times New Roman"/>
            <w:i/>
            <w:sz w:val="24"/>
            <w:szCs w:val="24"/>
            <w:lang w:eastAsia="ja-JP"/>
            <w:rPrChange w:id="436" w:author="Miller,  Dr. Harvey J." w:date="2019-10-09T15:50:00Z">
              <w:rPr>
                <w:rFonts w:ascii="Times New Roman" w:eastAsia="Yu Mincho" w:hAnsi="Times New Roman" w:cs="Times New Roman"/>
                <w:sz w:val="24"/>
                <w:szCs w:val="24"/>
                <w:lang w:eastAsia="ja-JP"/>
              </w:rPr>
            </w:rPrChange>
          </w:rPr>
          <w:t xml:space="preserve">total time penalty </w:t>
        </w:r>
        <w:r>
          <w:rPr>
            <w:rFonts w:ascii="Times New Roman" w:eastAsia="Yu Mincho" w:hAnsi="Times New Roman" w:cs="Times New Roman"/>
            <w:sz w:val="24"/>
            <w:szCs w:val="24"/>
            <w:lang w:eastAsia="ja-JP"/>
          </w:rPr>
          <w:t>(TTP):</w:t>
        </w:r>
      </w:moveTo>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880852" w14:paraId="1FCE31D3" w14:textId="77777777" w:rsidTr="00140FEB">
        <w:trPr>
          <w:trHeight w:val="820"/>
          <w:jc w:val="center"/>
        </w:trPr>
        <w:tc>
          <w:tcPr>
            <w:tcW w:w="258" w:type="pct"/>
            <w:vAlign w:val="center"/>
          </w:tcPr>
          <w:p w14:paraId="126BF022" w14:textId="77777777" w:rsidR="00880852" w:rsidRDefault="00880852" w:rsidP="00140FEB">
            <w:pPr>
              <w:spacing w:line="240" w:lineRule="auto"/>
              <w:jc w:val="center"/>
              <w:rPr>
                <w:moveTo w:id="437" w:author="Miller,  Dr. Harvey J." w:date="2019-10-09T15:48:00Z"/>
                <w:rFonts w:ascii="Times New Roman" w:eastAsia="Yu Mincho" w:hAnsi="Times New Roman" w:cs="Times New Roman"/>
                <w:sz w:val="24"/>
                <w:szCs w:val="24"/>
                <w:lang w:eastAsia="ja-JP"/>
              </w:rPr>
            </w:pPr>
          </w:p>
        </w:tc>
        <w:tc>
          <w:tcPr>
            <w:tcW w:w="4462" w:type="pct"/>
            <w:vAlign w:val="center"/>
            <w:hideMark/>
          </w:tcPr>
          <w:p w14:paraId="51E810BB" w14:textId="77777777" w:rsidR="00880852" w:rsidRDefault="00880852" w:rsidP="00140FEB">
            <w:pPr>
              <w:spacing w:line="240" w:lineRule="auto"/>
              <w:ind w:firstLine="720"/>
              <w:jc w:val="both"/>
              <w:rPr>
                <w:moveTo w:id="438" w:author="Miller,  Dr. Harvey J." w:date="2019-10-09T15:48:00Z"/>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ED6C19B" w14:textId="77777777" w:rsidR="00880852" w:rsidRPr="007F7D33" w:rsidRDefault="00880852" w:rsidP="00140FEB">
            <w:pPr>
              <w:pStyle w:val="Caption"/>
              <w:rPr>
                <w:moveTo w:id="439" w:author="Miller,  Dr. Harvey J." w:date="2019-10-09T15:48:00Z"/>
                <w:rFonts w:ascii="Times New Roman" w:eastAsia="Yu Mincho" w:hAnsi="Times New Roman" w:cs="Times New Roman"/>
                <w:i w:val="0"/>
                <w:iCs w:val="0"/>
                <w:color w:val="auto"/>
                <w:sz w:val="24"/>
                <w:szCs w:val="24"/>
                <w:lang w:eastAsia="ja-JP"/>
              </w:rPr>
            </w:pPr>
            <w:moveTo w:id="440" w:author="Miller,  Dr. Harvey J." w:date="2019-10-09T15:48:00Z">
              <w:r w:rsidRPr="007F7D33">
                <w:rPr>
                  <w:rFonts w:ascii="Times New Roman" w:eastAsia="Yu Mincho" w:hAnsi="Times New Roman" w:cs="Times New Roman"/>
                  <w:i w:val="0"/>
                  <w:iCs w:val="0"/>
                  <w:color w:val="auto"/>
                  <w:sz w:val="24"/>
                  <w:szCs w:val="24"/>
                  <w:lang w:eastAsia="ja-JP"/>
                </w:rPr>
                <w:t>(</w:t>
              </w:r>
              <w:r w:rsidRPr="007F7D33">
                <w:rPr>
                  <w:rFonts w:ascii="Times New Roman" w:eastAsia="Yu Mincho" w:hAnsi="Times New Roman" w:cs="Times New Roman"/>
                  <w:i w:val="0"/>
                  <w:iCs w:val="0"/>
                  <w:color w:val="auto"/>
                  <w:sz w:val="24"/>
                  <w:szCs w:val="24"/>
                  <w:lang w:eastAsia="ja-JP"/>
                </w:rPr>
                <w:fldChar w:fldCharType="begin"/>
              </w:r>
              <w:r w:rsidRPr="007F7D33">
                <w:rPr>
                  <w:rFonts w:ascii="Times New Roman" w:eastAsia="Yu Mincho" w:hAnsi="Times New Roman" w:cs="Times New Roman"/>
                  <w:i w:val="0"/>
                  <w:iCs w:val="0"/>
                  <w:color w:val="auto"/>
                  <w:sz w:val="24"/>
                  <w:szCs w:val="24"/>
                  <w:lang w:eastAsia="ja-JP"/>
                </w:rPr>
                <w:instrText xml:space="preserve"> SEQ Equation \* ARABIC </w:instrText>
              </w:r>
              <w:r w:rsidRPr="007F7D33">
                <w:rPr>
                  <w:rFonts w:ascii="Times New Roman" w:eastAsia="Yu Mincho" w:hAnsi="Times New Roman" w:cs="Times New Roman"/>
                  <w:i w:val="0"/>
                  <w:iCs w:val="0"/>
                  <w:color w:val="auto"/>
                  <w:sz w:val="24"/>
                  <w:szCs w:val="24"/>
                  <w:lang w:eastAsia="ja-JP"/>
                </w:rPr>
                <w:fldChar w:fldCharType="separate"/>
              </w:r>
              <w:r w:rsidRPr="007F7D33">
                <w:rPr>
                  <w:rFonts w:ascii="Times New Roman" w:eastAsia="Yu Mincho" w:hAnsi="Times New Roman" w:cs="Times New Roman"/>
                  <w:i w:val="0"/>
                  <w:iCs w:val="0"/>
                  <w:color w:val="auto"/>
                  <w:sz w:val="24"/>
                  <w:szCs w:val="24"/>
                  <w:lang w:eastAsia="ja-JP"/>
                </w:rPr>
                <w:t>2</w:t>
              </w:r>
              <w:r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moveTo>
          </w:p>
        </w:tc>
      </w:tr>
    </w:tbl>
    <w:p w14:paraId="445A2F50" w14:textId="739AB32A" w:rsidR="00880852" w:rsidDel="00880852" w:rsidRDefault="00880852" w:rsidP="00880852">
      <w:pPr>
        <w:spacing w:line="240" w:lineRule="auto"/>
        <w:jc w:val="both"/>
        <w:rPr>
          <w:del w:id="441" w:author="Miller,  Dr. Harvey J." w:date="2019-10-09T15:48:00Z"/>
          <w:moveTo w:id="442" w:author="Miller,  Dr. Harvey J." w:date="2019-10-09T15:48:00Z"/>
          <w:rFonts w:ascii="Times New Roman" w:eastAsia="Yu Mincho" w:hAnsi="Times New Roman" w:cs="Times New Roman"/>
          <w:sz w:val="24"/>
          <w:szCs w:val="24"/>
          <w:lang w:eastAsia="ja-JP"/>
        </w:rPr>
      </w:pPr>
      <w:proofErr w:type="gramStart"/>
      <w:moveTo w:id="443" w:author="Miller,  Dr. Harvey J." w:date="2019-10-09T15:48:00Z">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Pr>
            <w:rFonts w:ascii="Times New Roman" w:eastAsia="Yu Mincho" w:hAnsi="Times New Roman" w:cs="Times New Roman"/>
            <w:sz w:val="24"/>
            <w:szCs w:val="24"/>
            <w:lang w:eastAsia="ja-JP"/>
          </w:rPr>
          <w:t xml:space="preserve"> is the scheduled departure time of scheduled receiving bus (DD = 0). </w:t>
        </w:r>
      </w:moveTo>
      <w:ins w:id="444" w:author="Miller,  Dr. Harvey J." w:date="2019-10-09T15:48:00Z">
        <w:r>
          <w:rPr>
            <w:rFonts w:ascii="Times New Roman" w:eastAsia="Yu Mincho" w:hAnsi="Times New Roman" w:cs="Times New Roman"/>
            <w:sz w:val="24"/>
            <w:szCs w:val="24"/>
            <w:lang w:eastAsia="ja-JP"/>
          </w:rPr>
          <w:t xml:space="preserve"> </w:t>
        </w:r>
      </w:ins>
    </w:p>
    <w:moveToRangeEnd w:id="434"/>
    <w:p w14:paraId="5FB51AD4" w14:textId="52D5EABA" w:rsidR="00320E90" w:rsidRDefault="00491109" w:rsidP="008570B5">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445" w:name="_Ref19453691"/>
            <w:bookmarkStart w:id="446"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445"/>
            <w:r>
              <w:rPr>
                <w:rFonts w:ascii="Times New Roman" w:eastAsia="Yu Mincho" w:hAnsi="Times New Roman" w:cs="Times New Roman"/>
                <w:sz w:val="24"/>
                <w:szCs w:val="24"/>
                <w:lang w:eastAsia="ja-JP"/>
              </w:rPr>
              <w:t>)</w:t>
            </w:r>
            <w:bookmarkEnd w:id="446"/>
          </w:p>
        </w:tc>
      </w:tr>
    </w:tbl>
    <w:p w14:paraId="06A5D7DA" w14:textId="77777777" w:rsidR="005C247B" w:rsidRDefault="005C247B"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491109">
        <w:rPr>
          <w:rFonts w:ascii="Times New Roman" w:hAnsi="Times New Roman" w:cs="Times New Roman"/>
          <w:sz w:val="24"/>
          <w:szCs w:val="24"/>
        </w:rPr>
        <w:t>here</w:t>
      </w:r>
      <w:proofErr w:type="gramEnd"/>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w:t>
      </w:r>
      <w:r w:rsidRPr="00880852">
        <w:rPr>
          <w:rFonts w:ascii="Times New Roman" w:hAnsi="Times New Roman" w:cs="Times New Roman"/>
          <w:i/>
          <w:sz w:val="24"/>
          <w:szCs w:val="24"/>
          <w:rPrChange w:id="447" w:author="Miller,  Dr. Harvey J." w:date="2019-10-09T15:50:00Z">
            <w:rPr>
              <w:rFonts w:ascii="Times New Roman" w:hAnsi="Times New Roman" w:cs="Times New Roman"/>
              <w:sz w:val="24"/>
              <w:szCs w:val="24"/>
            </w:rPr>
          </w:rPrChange>
        </w:rPr>
        <w:t>additional time penalty</w:t>
      </w:r>
      <w:r>
        <w:rPr>
          <w:rFonts w:ascii="Times New Roman" w:hAnsi="Times New Roman" w:cs="Times New Roman"/>
          <w:sz w:val="24"/>
          <w:szCs w:val="24"/>
        </w:rPr>
        <w:t xml:space="preserve">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proofErr w:type="spellStart"/>
      <w:r w:rsidRPr="00880852">
        <w:rPr>
          <w:rFonts w:ascii="Times New Roman" w:eastAsia="Yu Mincho" w:hAnsi="Times New Roman" w:cs="Times New Roman"/>
          <w:i/>
          <w:sz w:val="24"/>
          <w:szCs w:val="24"/>
          <w:lang w:eastAsia="ja-JP"/>
          <w:rPrChange w:id="448" w:author="Miller,  Dr. Harvey J." w:date="2019-10-09T15:50:00Z">
            <w:rPr>
              <w:rFonts w:ascii="Times New Roman" w:eastAsia="Yu Mincho" w:hAnsi="Times New Roman" w:cs="Times New Roman"/>
              <w:sz w:val="24"/>
              <w:szCs w:val="24"/>
              <w:lang w:eastAsia="ja-JP"/>
            </w:rPr>
          </w:rPrChange>
        </w:rPr>
        <w:t>th</w:t>
      </w:r>
      <w:proofErr w:type="spellEnd"/>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A9CB973" w:rsidR="00491109" w:rsidDel="00880852" w:rsidRDefault="00491109" w:rsidP="00491109">
      <w:pPr>
        <w:spacing w:line="240" w:lineRule="auto"/>
        <w:ind w:firstLine="720"/>
        <w:jc w:val="both"/>
        <w:rPr>
          <w:del w:id="449" w:author="Miller,  Dr. Harvey J." w:date="2019-10-09T15:51:00Z"/>
          <w:rFonts w:ascii="Times New Roman" w:hAnsi="Times New Roman" w:cs="Times New Roman"/>
          <w:sz w:val="24"/>
          <w:szCs w:val="24"/>
        </w:rPr>
      </w:pPr>
    </w:p>
    <w:p w14:paraId="44385CBA" w14:textId="6BE24F87" w:rsidR="00491109" w:rsidDel="00880852" w:rsidRDefault="00491109" w:rsidP="00491109">
      <w:pPr>
        <w:spacing w:line="240" w:lineRule="auto"/>
        <w:jc w:val="center"/>
        <w:rPr>
          <w:moveFrom w:id="450" w:author="Miller,  Dr. Harvey J." w:date="2019-10-09T15:45:00Z"/>
          <w:rFonts w:ascii="Times New Roman" w:hAnsi="Times New Roman" w:cs="Times New Roman"/>
          <w:sz w:val="24"/>
          <w:szCs w:val="24"/>
        </w:rPr>
      </w:pPr>
      <w:moveFromRangeStart w:id="451" w:author="Miller,  Dr. Harvey J." w:date="2019-10-09T15:45:00Z" w:name="move21528341"/>
      <w:moveFrom w:id="452" w:author="Miller,  Dr. Harvey J." w:date="2019-10-09T15:45:00Z">
        <w:r w:rsidDel="00880852">
          <w:rPr>
            <w:rFonts w:ascii="Times New Roman" w:hAnsi="Times New Roman" w:cs="Times New Roman"/>
            <w:noProof/>
            <w:sz w:val="24"/>
            <w:szCs w:val="24"/>
          </w:rPr>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moveFrom>
    </w:p>
    <w:p w14:paraId="414A1D8B" w14:textId="549670F9" w:rsidR="00491109" w:rsidDel="00880852" w:rsidRDefault="00491109" w:rsidP="00491109">
      <w:pPr>
        <w:spacing w:line="240" w:lineRule="auto"/>
        <w:jc w:val="center"/>
        <w:rPr>
          <w:moveFrom w:id="453" w:author="Miller,  Dr. Harvey J." w:date="2019-10-09T15:45:00Z"/>
          <w:rFonts w:ascii="Times New Roman" w:hAnsi="Times New Roman" w:cs="Times New Roman"/>
          <w:sz w:val="24"/>
          <w:szCs w:val="24"/>
        </w:rPr>
      </w:pPr>
      <w:bookmarkStart w:id="454" w:name="_Ref19284969"/>
      <w:moveFrom w:id="455" w:author="Miller,  Dr. Harvey J." w:date="2019-10-09T15:45:00Z">
        <w:r w:rsidDel="00880852">
          <w:rPr>
            <w:rFonts w:ascii="Times New Roman" w:eastAsia="Yu Mincho" w:hAnsi="Times New Roman" w:cs="Times New Roman"/>
            <w:sz w:val="24"/>
            <w:szCs w:val="24"/>
            <w:lang w:eastAsia="ja-JP"/>
          </w:rPr>
          <w:t xml:space="preserve">Figure </w:t>
        </w:r>
        <w:r w:rsidDel="00880852">
          <w:rPr>
            <w:rFonts w:ascii="Times New Roman" w:eastAsia="Yu Mincho" w:hAnsi="Times New Roman" w:cs="Times New Roman"/>
            <w:sz w:val="24"/>
            <w:szCs w:val="24"/>
            <w:lang w:eastAsia="ja-JP"/>
          </w:rPr>
          <w:fldChar w:fldCharType="begin"/>
        </w:r>
        <w:r w:rsidDel="00880852">
          <w:rPr>
            <w:rFonts w:ascii="Times New Roman" w:eastAsia="Yu Mincho" w:hAnsi="Times New Roman" w:cs="Times New Roman"/>
            <w:sz w:val="24"/>
            <w:szCs w:val="24"/>
            <w:lang w:eastAsia="ja-JP"/>
          </w:rPr>
          <w:instrText xml:space="preserve"> SEQ Figure \* ARABIC </w:instrText>
        </w:r>
        <w:r w:rsidDel="00880852">
          <w:rPr>
            <w:rFonts w:ascii="Times New Roman" w:eastAsia="Yu Mincho" w:hAnsi="Times New Roman" w:cs="Times New Roman"/>
            <w:sz w:val="24"/>
            <w:szCs w:val="24"/>
            <w:lang w:eastAsia="ja-JP"/>
          </w:rPr>
          <w:fldChar w:fldCharType="separate"/>
        </w:r>
        <w:r w:rsidR="009637FE" w:rsidDel="00880852">
          <w:rPr>
            <w:rFonts w:ascii="Times New Roman" w:eastAsia="Yu Mincho" w:hAnsi="Times New Roman" w:cs="Times New Roman"/>
            <w:noProof/>
            <w:sz w:val="24"/>
            <w:szCs w:val="24"/>
            <w:lang w:eastAsia="ja-JP"/>
          </w:rPr>
          <w:t>2</w:t>
        </w:r>
        <w:r w:rsidDel="00880852">
          <w:rPr>
            <w:rFonts w:ascii="Times New Roman" w:eastAsia="Yu Mincho" w:hAnsi="Times New Roman" w:cs="Times New Roman"/>
            <w:sz w:val="24"/>
            <w:szCs w:val="24"/>
            <w:lang w:eastAsia="ja-JP"/>
          </w:rPr>
          <w:fldChar w:fldCharType="end"/>
        </w:r>
        <w:bookmarkEnd w:id="454"/>
        <w:r w:rsidDel="00880852">
          <w:rPr>
            <w:rFonts w:ascii="Times New Roman" w:eastAsia="Yu Mincho" w:hAnsi="Times New Roman" w:cs="Times New Roman"/>
            <w:sz w:val="24"/>
            <w:szCs w:val="24"/>
            <w:lang w:eastAsia="ja-JP"/>
          </w:rPr>
          <w:t xml:space="preserve"> Time-space diagram of a delayed two-stage transfer and the corresponding scheduled transfer</w:t>
        </w:r>
      </w:moveFrom>
    </w:p>
    <w:moveFromRangeEnd w:id="451"/>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37D36D6E" w:rsidR="00491109" w:rsidRDefault="00880852" w:rsidP="001B7FD9">
      <w:pPr>
        <w:spacing w:line="240" w:lineRule="auto"/>
        <w:jc w:val="both"/>
        <w:rPr>
          <w:rFonts w:ascii="Times New Roman" w:hAnsi="Times New Roman" w:cs="Times New Roman"/>
          <w:sz w:val="24"/>
          <w:szCs w:val="24"/>
        </w:rPr>
      </w:pPr>
      <w:ins w:id="456" w:author="Miller,  Dr. Harvey J." w:date="2019-10-09T15:51:00Z">
        <w:r>
          <w:rPr>
            <w:rFonts w:ascii="Times New Roman" w:hAnsi="Times New Roman" w:cs="Times New Roman"/>
            <w:b/>
            <w:bCs/>
            <w:sz w:val="24"/>
            <w:szCs w:val="24"/>
          </w:rPr>
          <w:t xml:space="preserve">Transfers: </w:t>
        </w:r>
      </w:ins>
      <w:del w:id="457" w:author="Miller,  Dr. Harvey J." w:date="2019-10-09T15:51:00Z">
        <w:r w:rsidR="008A16AD" w:rsidDel="00880852">
          <w:rPr>
            <w:rFonts w:ascii="Times New Roman" w:hAnsi="Times New Roman" w:cs="Times New Roman"/>
            <w:b/>
            <w:bCs/>
            <w:sz w:val="24"/>
            <w:szCs w:val="24"/>
          </w:rPr>
          <w:delText>T</w:delText>
        </w:r>
        <w:r w:rsidR="007F7D33" w:rsidDel="00880852">
          <w:rPr>
            <w:rFonts w:ascii="Times New Roman" w:hAnsi="Times New Roman" w:cs="Times New Roman"/>
            <w:b/>
            <w:bCs/>
            <w:sz w:val="24"/>
            <w:szCs w:val="24"/>
          </w:rPr>
          <w:delText>h</w:delText>
        </w:r>
        <w:commentRangeStart w:id="458"/>
        <w:commentRangeStart w:id="459"/>
        <w:commentRangeStart w:id="460"/>
        <w:commentRangeStart w:id="461"/>
        <w:r w:rsidR="00054CF9" w:rsidDel="00880852">
          <w:rPr>
            <w:rFonts w:ascii="Times New Roman" w:hAnsi="Times New Roman" w:cs="Times New Roman"/>
            <w:b/>
            <w:bCs/>
            <w:sz w:val="24"/>
            <w:szCs w:val="24"/>
          </w:rPr>
          <w:delText>e</w:delText>
        </w:r>
      </w:del>
      <w:ins w:id="462" w:author="Miller,  Dr. Harvey J." w:date="2019-10-09T15:51:00Z">
        <w:r>
          <w:rPr>
            <w:rFonts w:ascii="Times New Roman" w:hAnsi="Times New Roman" w:cs="Times New Roman"/>
            <w:b/>
            <w:bCs/>
            <w:sz w:val="24"/>
            <w:szCs w:val="24"/>
          </w:rPr>
          <w:t xml:space="preserve">The </w:t>
        </w:r>
      </w:ins>
      <w:del w:id="463" w:author="Miller,  Dr. Harvey J." w:date="2019-10-09T15:51:00Z">
        <w:r w:rsidR="00054CF9" w:rsidDel="00880852">
          <w:rPr>
            <w:rFonts w:ascii="Times New Roman" w:hAnsi="Times New Roman" w:cs="Times New Roman"/>
            <w:b/>
            <w:bCs/>
            <w:sz w:val="24"/>
            <w:szCs w:val="24"/>
          </w:rPr>
          <w:delText xml:space="preserve"> </w:delText>
        </w:r>
      </w:del>
      <w:r w:rsidR="00054CF9">
        <w:rPr>
          <w:rFonts w:ascii="Times New Roman" w:hAnsi="Times New Roman" w:cs="Times New Roman"/>
          <w:b/>
          <w:bCs/>
          <w:sz w:val="24"/>
          <w:szCs w:val="24"/>
        </w:rPr>
        <w:t>good, the bad, and the ugly</w:t>
      </w:r>
      <w:r w:rsidR="001B7FD9" w:rsidRPr="001B7FD9">
        <w:rPr>
          <w:rFonts w:ascii="Times New Roman" w:hAnsi="Times New Roman" w:cs="Times New Roman"/>
          <w:b/>
          <w:bCs/>
          <w:sz w:val="24"/>
          <w:szCs w:val="24"/>
        </w:rPr>
        <w:t>.</w:t>
      </w:r>
      <w:commentRangeEnd w:id="458"/>
      <w:r w:rsidR="00CC63C1">
        <w:rPr>
          <w:rStyle w:val="CommentReference"/>
        </w:rPr>
        <w:commentReference w:id="458"/>
      </w:r>
      <w:commentRangeEnd w:id="459"/>
      <w:r w:rsidR="00542F21">
        <w:rPr>
          <w:rStyle w:val="CommentReference"/>
        </w:rPr>
        <w:commentReference w:id="459"/>
      </w:r>
      <w:commentRangeEnd w:id="460"/>
      <w:r w:rsidR="00AE504C">
        <w:rPr>
          <w:rStyle w:val="CommentReference"/>
        </w:rPr>
        <w:commentReference w:id="460"/>
      </w:r>
      <w:commentRangeEnd w:id="461"/>
      <w:r w:rsidR="00CB047E">
        <w:rPr>
          <w:rStyle w:val="CommentReference"/>
        </w:rPr>
        <w:commentReference w:id="461"/>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0804C9FE"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ins w:id="464" w:author="Liu, Luyu" w:date="2019-10-09T19:44:00Z">
        <w:r>
          <w:rPr>
            <w:rFonts w:ascii="Times New Roman" w:eastAsia="Yu Mincho" w:hAnsi="Times New Roman" w:cs="Times New Roman"/>
            <w:i/>
            <w:sz w:val="24"/>
            <w:szCs w:val="24"/>
            <w:lang w:eastAsia="ja-JP"/>
          </w:rPr>
          <w:t xml:space="preserve">The good, </w:t>
        </w:r>
      </w:ins>
      <w:del w:id="465" w:author="Liu, Luyu" w:date="2019-10-09T19:44:00Z">
        <w:r w:rsidR="00491109" w:rsidDel="00F47612">
          <w:rPr>
            <w:rFonts w:ascii="Times New Roman" w:eastAsia="Yu Mincho" w:hAnsi="Times New Roman" w:cs="Times New Roman"/>
            <w:i/>
            <w:sz w:val="24"/>
            <w:szCs w:val="24"/>
            <w:lang w:eastAsia="ja-JP"/>
          </w:rPr>
          <w:delText>N</w:delText>
        </w:r>
      </w:del>
      <w:ins w:id="466" w:author="Liu, Luyu" w:date="2019-10-09T19:44:00Z">
        <w:r>
          <w:rPr>
            <w:rFonts w:ascii="Times New Roman" w:eastAsia="Yu Mincho" w:hAnsi="Times New Roman" w:cs="Times New Roman"/>
            <w:i/>
            <w:sz w:val="24"/>
            <w:szCs w:val="24"/>
            <w:lang w:eastAsia="ja-JP"/>
          </w:rPr>
          <w:t>n</w:t>
        </w:r>
      </w:ins>
      <w:r w:rsidR="00491109">
        <w:rPr>
          <w:rFonts w:ascii="Times New Roman" w:eastAsia="Yu Mincho" w:hAnsi="Times New Roman" w:cs="Times New Roman"/>
          <w:i/>
          <w:sz w:val="24"/>
          <w:szCs w:val="24"/>
          <w:lang w:eastAsia="ja-JP"/>
        </w:rPr>
        <w:t>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sidR="00491109">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30E2CD45"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ins w:id="467" w:author="Liu, Luyu" w:date="2019-10-09T19:44:00Z">
        <w:r>
          <w:rPr>
            <w:rFonts w:ascii="Times New Roman" w:eastAsia="Yu Mincho" w:hAnsi="Times New Roman" w:cs="Times New Roman"/>
            <w:i/>
            <w:sz w:val="24"/>
            <w:szCs w:val="24"/>
            <w:lang w:eastAsia="ja-JP"/>
          </w:rPr>
          <w:t xml:space="preserve">The bad, </w:t>
        </w:r>
      </w:ins>
      <w:del w:id="468" w:author="Liu, Luyu" w:date="2019-10-09T19:44:00Z">
        <w:r w:rsidR="00491109" w:rsidDel="00F47612">
          <w:rPr>
            <w:rFonts w:ascii="Times New Roman" w:eastAsia="Yu Mincho" w:hAnsi="Times New Roman" w:cs="Times New Roman"/>
            <w:i/>
            <w:sz w:val="24"/>
            <w:szCs w:val="24"/>
            <w:lang w:eastAsia="ja-JP"/>
          </w:rPr>
          <w:delText>M</w:delText>
        </w:r>
      </w:del>
      <w:ins w:id="469" w:author="Liu, Luyu" w:date="2019-10-09T19:44:00Z">
        <w:r>
          <w:rPr>
            <w:rFonts w:ascii="Times New Roman" w:eastAsia="Yu Mincho" w:hAnsi="Times New Roman" w:cs="Times New Roman"/>
            <w:i/>
            <w:sz w:val="24"/>
            <w:szCs w:val="24"/>
            <w:lang w:eastAsia="ja-JP"/>
          </w:rPr>
          <w:t>m</w:t>
        </w:r>
      </w:ins>
      <w:r w:rsidR="00491109">
        <w:rPr>
          <w:rFonts w:ascii="Times New Roman" w:eastAsia="Yu Mincho" w:hAnsi="Times New Roman" w:cs="Times New Roman"/>
          <w:i/>
          <w:sz w:val="24"/>
          <w:szCs w:val="24"/>
          <w:lang w:eastAsia="ja-JP"/>
        </w:rPr>
        <w:t>issed transfers</w:t>
      </w:r>
      <w:r w:rsidR="00491109">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sidR="00491109">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sidR="00491109">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sidR="00491109">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73F0D0B4" w:rsidR="00B86D99" w:rsidRPr="00B86D99" w:rsidRDefault="00F47612" w:rsidP="00B86D99">
      <w:pPr>
        <w:pStyle w:val="ListParagraph"/>
        <w:numPr>
          <w:ilvl w:val="0"/>
          <w:numId w:val="2"/>
        </w:numPr>
        <w:spacing w:line="240" w:lineRule="auto"/>
        <w:jc w:val="both"/>
        <w:rPr>
          <w:rFonts w:ascii="Times New Roman" w:hAnsi="Times New Roman" w:cs="Times New Roman"/>
          <w:sz w:val="24"/>
          <w:szCs w:val="24"/>
        </w:rPr>
      </w:pPr>
      <w:ins w:id="470" w:author="Liu, Luyu" w:date="2019-10-09T19:44:00Z">
        <w:r>
          <w:rPr>
            <w:rFonts w:ascii="Times New Roman" w:eastAsia="Yu Mincho" w:hAnsi="Times New Roman" w:cs="Times New Roman"/>
            <w:i/>
            <w:sz w:val="24"/>
            <w:szCs w:val="24"/>
            <w:lang w:eastAsia="ja-JP"/>
          </w:rPr>
          <w:t xml:space="preserve">The ugly, </w:t>
        </w:r>
      </w:ins>
      <w:del w:id="471" w:author="Liu, Luyu" w:date="2019-10-09T19:44:00Z">
        <w:r w:rsidR="00491109" w:rsidDel="00F47612">
          <w:rPr>
            <w:rFonts w:ascii="Times New Roman" w:eastAsia="Yu Mincho" w:hAnsi="Times New Roman" w:cs="Times New Roman"/>
            <w:i/>
            <w:sz w:val="24"/>
            <w:szCs w:val="24"/>
            <w:lang w:eastAsia="ja-JP"/>
          </w:rPr>
          <w:delText>P</w:delText>
        </w:r>
      </w:del>
      <w:ins w:id="472" w:author="Liu, Luyu" w:date="2019-10-09T19:44:00Z">
        <w:r>
          <w:rPr>
            <w:rFonts w:ascii="Times New Roman" w:eastAsia="Yu Mincho" w:hAnsi="Times New Roman" w:cs="Times New Roman"/>
            <w:i/>
            <w:sz w:val="24"/>
            <w:szCs w:val="24"/>
            <w:lang w:eastAsia="ja-JP"/>
          </w:rPr>
          <w:t>p</w:t>
        </w:r>
      </w:ins>
      <w:r w:rsidR="00491109">
        <w:rPr>
          <w:rFonts w:ascii="Times New Roman" w:eastAsia="Yu Mincho" w:hAnsi="Times New Roman" w:cs="Times New Roman"/>
          <w:i/>
          <w:sz w:val="24"/>
          <w:szCs w:val="24"/>
          <w:lang w:eastAsia="ja-JP"/>
        </w:rPr>
        <w:t>reemptive transfers</w:t>
      </w:r>
      <w:r w:rsidR="00491109">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sidR="00491109">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receiving buses. The passenger will naturally take the nearest bus regardless of the schedule. The ATP’s value can be negative, zero or positive, however, a negative ATP will not necessarily suggest a better performance since the TTP can be positive meanwhile.</w:t>
      </w:r>
      <w:r w:rsidR="00491109">
        <w:rPr>
          <w:rFonts w:ascii="Times New Roman" w:hAnsi="Times New Roman" w:cs="Times New Roman"/>
          <w:sz w:val="24"/>
          <w:szCs w:val="24"/>
        </w:rPr>
        <w:t xml:space="preserve"> </w:t>
      </w:r>
    </w:p>
    <w:p w14:paraId="26E64230" w14:textId="3354B2A6" w:rsidR="00491109" w:rsidRDefault="00153F55" w:rsidP="00491109">
      <w:pPr>
        <w:spacing w:line="240" w:lineRule="auto"/>
        <w:jc w:val="center"/>
        <w:rPr>
          <w:rFonts w:ascii="Times New Roman" w:hAnsi="Times New Roman" w:cs="Times New Roman"/>
          <w:sz w:val="24"/>
          <w:szCs w:val="24"/>
        </w:rPr>
      </w:pPr>
      <w:r>
        <w:rPr>
          <w:noProof/>
        </w:rPr>
        <w:lastRenderedPageBreak/>
        <w:drawing>
          <wp:inline distT="0" distB="0" distL="0" distR="0" wp14:anchorId="53566557" wp14:editId="655469CF">
            <wp:extent cx="5486400" cy="461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610100"/>
                    </a:xfrm>
                    <a:prstGeom prst="rect">
                      <a:avLst/>
                    </a:prstGeom>
                  </pic:spPr>
                </pic:pic>
              </a:graphicData>
            </a:graphic>
          </wp:inline>
        </w:drawing>
      </w:r>
    </w:p>
    <w:p w14:paraId="6A85EF05" w14:textId="3522E505" w:rsidR="00491109" w:rsidRDefault="00491109" w:rsidP="00491109">
      <w:pPr>
        <w:spacing w:line="240" w:lineRule="auto"/>
        <w:jc w:val="center"/>
        <w:rPr>
          <w:rFonts w:ascii="Times New Roman" w:hAnsi="Times New Roman" w:cs="Times New Roman"/>
          <w:sz w:val="24"/>
          <w:szCs w:val="24"/>
        </w:rPr>
      </w:pPr>
      <w:bookmarkStart w:id="473"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473"/>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4D4DFA0B" w14:textId="77777777" w:rsidR="00AE504C" w:rsidRDefault="00491109" w:rsidP="00491109">
      <w:pPr>
        <w:spacing w:line="240" w:lineRule="auto"/>
        <w:jc w:val="both"/>
        <w:rPr>
          <w:ins w:id="474" w:author="Miller,  Dr. Harvey J." w:date="2019-10-09T15:54:00Z"/>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w:t>
      </w:r>
      <w:ins w:id="475" w:author="Miller,  Dr. Harvey J." w:date="2019-10-09T15:53:00Z">
        <w:r w:rsidR="00AE504C">
          <w:rPr>
            <w:rFonts w:ascii="Times New Roman" w:eastAsia="Yu Mincho" w:hAnsi="Times New Roman" w:cs="Times New Roman"/>
            <w:sz w:val="24"/>
            <w:szCs w:val="24"/>
            <w:lang w:eastAsia="ja-JP"/>
          </w:rPr>
          <w:t>public transit</w:t>
        </w:r>
      </w:ins>
      <w:del w:id="476" w:author="Miller,  Dr. Harvey J." w:date="2019-10-09T15:53:00Z">
        <w:r w:rsidDel="00AE504C">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systems: 1) Unscheduled transfers; 2) Scheduled transfers without vehicles waiting</w:t>
      </w:r>
      <w:ins w:id="477" w:author="Miller,  Dr. Harvey J." w:date="2019-10-09T15:53:00Z">
        <w:r w:rsidR="00AE504C">
          <w:rPr>
            <w:rFonts w:ascii="Times New Roman" w:eastAsia="Yu Mincho" w:hAnsi="Times New Roman" w:cs="Times New Roman"/>
            <w:sz w:val="24"/>
            <w:szCs w:val="24"/>
            <w:lang w:eastAsia="ja-JP"/>
          </w:rPr>
          <w:t>;</w:t>
        </w:r>
      </w:ins>
      <w:del w:id="478" w:author="Miller,  Dr. Harvey J." w:date="2019-10-09T15:53:00Z">
        <w:r w:rsidDel="00AE504C">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3) Single holding strategy that lower frequency vehicles wait for higher frequency vehicles</w:t>
      </w:r>
      <w:ins w:id="479" w:author="Miller,  Dr. Harvey J." w:date="2019-10-09T15:53:00Z">
        <w:r w:rsidR="00AE504C">
          <w:rPr>
            <w:rFonts w:ascii="Times New Roman" w:eastAsia="Yu Mincho" w:hAnsi="Times New Roman" w:cs="Times New Roman"/>
            <w:sz w:val="24"/>
            <w:szCs w:val="24"/>
            <w:lang w:eastAsia="ja-JP"/>
          </w:rPr>
          <w:t>;</w:t>
        </w:r>
      </w:ins>
      <w:del w:id="480" w:author="Miller,  Dr. Harvey J." w:date="2019-10-09T15:53:00Z">
        <w:r w:rsidDel="00AE504C">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w:t>
      </w:r>
      <w:ins w:id="481" w:author="Miller,  Dr. Harvey J." w:date="2019-10-09T15:54:00Z">
        <w:r w:rsidR="00AE504C">
          <w:rPr>
            <w:rFonts w:ascii="Times New Roman" w:eastAsia="Yu Mincho" w:hAnsi="Times New Roman" w:cs="Times New Roman"/>
            <w:sz w:val="24"/>
            <w:szCs w:val="24"/>
            <w:lang w:eastAsia="ja-JP"/>
          </w:rPr>
          <w:t>transit</w:t>
        </w:r>
      </w:ins>
      <w:del w:id="482" w:author="Miller,  Dr. Harvey J." w:date="2019-10-09T15:54:00Z">
        <w:r w:rsidDel="00AE504C">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p>
    <w:p w14:paraId="78E6C1C3" w14:textId="21949F9F" w:rsidR="00491109" w:rsidRDefault="00491109">
      <w:pPr>
        <w:spacing w:line="240" w:lineRule="auto"/>
        <w:ind w:firstLine="720"/>
        <w:jc w:val="both"/>
        <w:rPr>
          <w:rFonts w:ascii="Times New Roman" w:hAnsi="Times New Roman" w:cs="Times New Roman"/>
          <w:sz w:val="24"/>
          <w:szCs w:val="24"/>
        </w:rPr>
        <w:pPrChange w:id="483" w:author="Miller,  Dr. Harvey J." w:date="2019-10-09T15:54:00Z">
          <w:pPr>
            <w:spacing w:line="240" w:lineRule="auto"/>
            <w:jc w:val="both"/>
          </w:pPr>
        </w:pPrChange>
      </w:pPr>
      <w:del w:id="484" w:author="Liu, Luyu" w:date="2019-10-09T19:50:00Z">
        <w:r w:rsidDel="008F3C91">
          <w:rPr>
            <w:rFonts w:ascii="Times New Roman" w:hAnsi="Times New Roman" w:cs="Times New Roman"/>
            <w:sz w:val="24"/>
            <w:szCs w:val="24"/>
          </w:rPr>
          <w:delText>Co</w:delText>
        </w:r>
      </w:del>
      <w:ins w:id="485" w:author="Miller,  Dr. Harvey J." w:date="2019-10-09T15:54:00Z">
        <w:del w:id="486" w:author="Liu, Luyu" w:date="2019-10-09T19:50:00Z">
          <w:r w:rsidR="00AE504C" w:rsidDel="008F3C91">
            <w:rPr>
              <w:rFonts w:ascii="Times New Roman" w:hAnsi="Times New Roman" w:cs="Times New Roman"/>
              <w:sz w:val="24"/>
              <w:szCs w:val="24"/>
            </w:rPr>
            <w:delText>nsquently</w:delText>
          </w:r>
        </w:del>
      </w:ins>
      <w:ins w:id="487" w:author="Liu, Luyu" w:date="2019-10-09T19:50:00Z">
        <w:r w:rsidR="008F3C91">
          <w:rPr>
            <w:rFonts w:ascii="Times New Roman" w:hAnsi="Times New Roman" w:cs="Times New Roman"/>
            <w:sz w:val="24"/>
            <w:szCs w:val="24"/>
          </w:rPr>
          <w:t>Consequently</w:t>
        </w:r>
      </w:ins>
      <w:del w:id="488" w:author="Miller,  Dr. Harvey J." w:date="2019-10-09T15:54:00Z">
        <w:r w:rsidDel="00AE504C">
          <w:rPr>
            <w:rFonts w:ascii="Times New Roman" w:hAnsi="Times New Roman" w:cs="Times New Roman"/>
            <w:sz w:val="24"/>
            <w:szCs w:val="24"/>
          </w:rPr>
          <w:delText>rrespondingly</w:delText>
        </w:r>
      </w:del>
      <w:r>
        <w:rPr>
          <w:rFonts w:ascii="Times New Roman" w:hAnsi="Times New Roman" w:cs="Times New Roman"/>
          <w:sz w:val="24"/>
          <w:szCs w:val="24"/>
        </w:rPr>
        <w:t>, we have to search empirically for possible transfers from the GTFS static 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2A902B80"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w:t>
      </w:r>
      <w:ins w:id="489" w:author="Miller,  Dr. Harvey J." w:date="2019-10-09T15:55:00Z">
        <w:r w:rsidR="00AE504C">
          <w:rPr>
            <w:rFonts w:ascii="Times New Roman" w:hAnsi="Times New Roman" w:cs="Times New Roman"/>
            <w:sz w:val="24"/>
            <w:szCs w:val="24"/>
          </w:rPr>
          <w:t xml:space="preserve">for </w:t>
        </w:r>
      </w:ins>
      <w:del w:id="490" w:author="Miller,  Dr. Harvey J." w:date="2019-10-09T15:55:00Z">
        <w:r w:rsidDel="00AE504C">
          <w:rPr>
            <w:rFonts w:ascii="Times New Roman" w:hAnsi="Times New Roman" w:cs="Times New Roman"/>
            <w:sz w:val="24"/>
            <w:szCs w:val="24"/>
          </w:rPr>
          <w:delText xml:space="preserve">into </w:delText>
        </w:r>
      </w:del>
      <w:r>
        <w:rPr>
          <w:rFonts w:ascii="Times New Roman" w:hAnsi="Times New Roman" w:cs="Times New Roman"/>
          <w:sz w:val="24"/>
          <w:szCs w:val="24"/>
        </w:rPr>
        <w:t xml:space="preserve">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4FD4374A" w:rsidR="00491109" w:rsidRDefault="00AE504C" w:rsidP="00491109">
      <w:pPr>
        <w:pStyle w:val="ListParagraph"/>
        <w:numPr>
          <w:ilvl w:val="1"/>
          <w:numId w:val="1"/>
        </w:numPr>
        <w:spacing w:line="240" w:lineRule="auto"/>
        <w:rPr>
          <w:rFonts w:ascii="Times New Roman" w:hAnsi="Times New Roman" w:cs="Times New Roman"/>
          <w:sz w:val="24"/>
          <w:szCs w:val="24"/>
          <w:u w:val="single"/>
        </w:rPr>
      </w:pPr>
      <w:ins w:id="491" w:author="Miller,  Dr. Harvey J." w:date="2019-10-09T15:54:00Z">
        <w:r>
          <w:rPr>
            <w:rFonts w:ascii="Times New Roman" w:hAnsi="Times New Roman" w:cs="Times New Roman"/>
            <w:sz w:val="24"/>
            <w:szCs w:val="24"/>
            <w:u w:val="single"/>
          </w:rPr>
          <w:t>Other m</w:t>
        </w:r>
      </w:ins>
      <w:del w:id="492" w:author="Miller,  Dr. Harvey J." w:date="2019-10-09T15:54:00Z">
        <w:r w:rsidR="00491109" w:rsidDel="00AE504C">
          <w:rPr>
            <w:rFonts w:ascii="Times New Roman" w:hAnsi="Times New Roman" w:cs="Times New Roman"/>
            <w:sz w:val="24"/>
            <w:szCs w:val="24"/>
            <w:u w:val="single"/>
          </w:rPr>
          <w:delText>M</w:delText>
        </w:r>
      </w:del>
      <w:r w:rsidR="00491109">
        <w:rPr>
          <w:rFonts w:ascii="Times New Roman" w:hAnsi="Times New Roman" w:cs="Times New Roman"/>
          <w:sz w:val="24"/>
          <w:szCs w:val="24"/>
          <w:u w:val="single"/>
        </w:rPr>
        <w:t>easure</w:t>
      </w:r>
      <w:del w:id="493" w:author="Miller,  Dr. Harvey J." w:date="2019-10-09T15:55:00Z">
        <w:r w:rsidR="00491109" w:rsidDel="00AE504C">
          <w:rPr>
            <w:rFonts w:ascii="Times New Roman" w:hAnsi="Times New Roman" w:cs="Times New Roman"/>
            <w:sz w:val="24"/>
            <w:szCs w:val="24"/>
            <w:u w:val="single"/>
          </w:rPr>
          <w:delText>ment</w:delText>
        </w:r>
      </w:del>
      <w:r w:rsidR="00491109">
        <w:rPr>
          <w:rFonts w:ascii="Times New Roman" w:hAnsi="Times New Roman" w:cs="Times New Roman"/>
          <w:sz w:val="24"/>
          <w:szCs w:val="24"/>
          <w:u w:val="single"/>
        </w:rPr>
        <w:t>s</w:t>
      </w:r>
    </w:p>
    <w:p w14:paraId="4D872919" w14:textId="77777777" w:rsidR="00AE504C" w:rsidRDefault="00AE504C">
      <w:pPr>
        <w:spacing w:line="240" w:lineRule="auto"/>
        <w:jc w:val="both"/>
        <w:rPr>
          <w:ins w:id="494" w:author="Miller,  Dr. Harvey J." w:date="2019-10-09T15:58:00Z"/>
          <w:rFonts w:ascii="Times New Roman" w:eastAsia="Yu Mincho" w:hAnsi="Times New Roman" w:cs="Times New Roman"/>
          <w:sz w:val="24"/>
          <w:szCs w:val="24"/>
          <w:lang w:eastAsia="ja-JP"/>
        </w:rPr>
      </w:pPr>
      <w:ins w:id="495" w:author="Miller,  Dr. Harvey J." w:date="2019-10-09T15:55:00Z">
        <w:r>
          <w:rPr>
            <w:rFonts w:ascii="Times New Roman" w:eastAsia="Yu Mincho" w:hAnsi="Times New Roman" w:cs="Times New Roman"/>
            <w:sz w:val="24"/>
            <w:szCs w:val="24"/>
            <w:lang w:eastAsia="ja-JP"/>
          </w:rPr>
          <w:t>We present</w:t>
        </w:r>
        <w:r w:rsidRPr="00AE504C">
          <w:rPr>
            <w:rFonts w:ascii="Times New Roman" w:eastAsia="Yu Mincho" w:hAnsi="Times New Roman" w:cs="Times New Roman"/>
            <w:sz w:val="24"/>
            <w:szCs w:val="24"/>
            <w:lang w:eastAsia="ja-JP"/>
          </w:rPr>
          <w:t xml:space="preserve"> several methods to asse</w:t>
        </w:r>
        <w:r>
          <w:rPr>
            <w:rFonts w:ascii="Times New Roman" w:eastAsia="Yu Mincho" w:hAnsi="Times New Roman" w:cs="Times New Roman"/>
            <w:sz w:val="24"/>
            <w:szCs w:val="24"/>
            <w:lang w:eastAsia="ja-JP"/>
          </w:rPr>
          <w:t>ss the risk of transfers in a public transit</w:t>
        </w:r>
        <w:r w:rsidRPr="00AE504C">
          <w:rPr>
            <w:rFonts w:ascii="Times New Roman" w:eastAsia="Yu Mincho" w:hAnsi="Times New Roman" w:cs="Times New Roman"/>
            <w:sz w:val="24"/>
            <w:szCs w:val="24"/>
            <w:lang w:eastAsia="ja-JP"/>
          </w:rPr>
          <w:t xml:space="preserve"> system</w:t>
        </w:r>
      </w:ins>
      <w:del w:id="496" w:author="Miller,  Dr. Harvey J." w:date="2019-10-09T15:56:00Z">
        <w:r w:rsidR="00491109" w:rsidDel="00AE504C">
          <w:rPr>
            <w:rFonts w:ascii="Times New Roman" w:eastAsia="Yu Mincho" w:hAnsi="Times New Roman" w:cs="Times New Roman"/>
            <w:sz w:val="24"/>
            <w:szCs w:val="24"/>
            <w:lang w:eastAsia="ja-JP"/>
          </w:rPr>
          <w:delText xml:space="preserve">To systematically measure the risk of missing </w:delText>
        </w:r>
      </w:del>
      <w:del w:id="497" w:author="Miller,  Dr. Harvey J." w:date="2019-10-09T15:55:00Z">
        <w:r w:rsidR="00491109" w:rsidDel="00AE504C">
          <w:rPr>
            <w:rFonts w:ascii="Times New Roman" w:eastAsia="Yu Mincho" w:hAnsi="Times New Roman" w:cs="Times New Roman"/>
            <w:sz w:val="24"/>
            <w:szCs w:val="24"/>
            <w:lang w:eastAsia="ja-JP"/>
          </w:rPr>
          <w:delText>PT</w:delText>
        </w:r>
      </w:del>
      <w:del w:id="498" w:author="Miller,  Dr. Harvey J." w:date="2019-10-09T15:56:00Z">
        <w:r w:rsidR="00491109" w:rsidDel="00AE504C">
          <w:rPr>
            <w:rFonts w:ascii="Times New Roman" w:eastAsia="Yu Mincho" w:hAnsi="Times New Roman" w:cs="Times New Roman"/>
            <w:sz w:val="24"/>
            <w:szCs w:val="24"/>
            <w:lang w:eastAsia="ja-JP"/>
          </w:rPr>
          <w:delText xml:space="preserve"> transfers,</w:delText>
        </w:r>
      </w:del>
      <w:del w:id="499" w:author="Miller,  Dr. Harvey J." w:date="2019-10-09T15:55:00Z">
        <w:r w:rsidR="00491109" w:rsidDel="00AE504C">
          <w:rPr>
            <w:rFonts w:ascii="Times New Roman" w:eastAsia="Yu Mincho" w:hAnsi="Times New Roman" w:cs="Times New Roman"/>
            <w:sz w:val="24"/>
            <w:szCs w:val="24"/>
            <w:lang w:eastAsia="ja-JP"/>
          </w:rPr>
          <w:delText xml:space="preserve"> we developed several methods to assess the risk of transfers in a PT system</w:delText>
        </w:r>
      </w:del>
      <w:r w:rsidR="00491109">
        <w:rPr>
          <w:rFonts w:ascii="Times New Roman" w:eastAsia="Yu Mincho" w:hAnsi="Times New Roman" w:cs="Times New Roman"/>
          <w:sz w:val="24"/>
          <w:szCs w:val="24"/>
          <w:lang w:eastAsia="ja-JP"/>
        </w:rPr>
        <w:t xml:space="preserve">. We measured each transfer using the total time penalty or a binary value that represents whether it has additional time penalty or not. Based on the assessment of single transfer, transfer risk is </w:t>
      </w:r>
      <w:del w:id="500" w:author="Miller,  Dr. Harvey J." w:date="2019-10-09T15:56:00Z">
        <w:r w:rsidR="00491109" w:rsidDel="00AE504C">
          <w:rPr>
            <w:rFonts w:ascii="Times New Roman" w:eastAsia="Yu Mincho" w:hAnsi="Times New Roman" w:cs="Times New Roman"/>
            <w:sz w:val="24"/>
            <w:szCs w:val="24"/>
            <w:lang w:eastAsia="ja-JP"/>
          </w:rPr>
          <w:delText xml:space="preserve">defined as </w:delText>
        </w:r>
      </w:del>
      <w:r w:rsidR="00491109">
        <w:rPr>
          <w:rFonts w:ascii="Times New Roman" w:eastAsia="Yu Mincho" w:hAnsi="Times New Roman" w:cs="Times New Roman"/>
          <w:sz w:val="24"/>
          <w:szCs w:val="24"/>
          <w:lang w:eastAsia="ja-JP"/>
        </w:rPr>
        <w:t xml:space="preserve">the </w:t>
      </w:r>
      <w:ins w:id="501" w:author="Miller,  Dr. Harvey J." w:date="2019-10-09T15:57:00Z">
        <w:r>
          <w:rPr>
            <w:rFonts w:ascii="Times New Roman" w:eastAsia="Yu Mincho" w:hAnsi="Times New Roman" w:cs="Times New Roman"/>
            <w:sz w:val="24"/>
            <w:szCs w:val="24"/>
            <w:lang w:eastAsia="ja-JP"/>
          </w:rPr>
          <w:t xml:space="preserve">proportion of </w:t>
        </w:r>
      </w:ins>
      <w:del w:id="502" w:author="Miller,  Dr. Harvey J." w:date="2019-10-09T15:57:00Z">
        <w:r w:rsidR="00491109" w:rsidDel="00AE504C">
          <w:rPr>
            <w:rFonts w:ascii="Times New Roman" w:eastAsia="Yu Mincho" w:hAnsi="Times New Roman" w:cs="Times New Roman"/>
            <w:sz w:val="24"/>
            <w:szCs w:val="24"/>
            <w:lang w:eastAsia="ja-JP"/>
          </w:rPr>
          <w:delText>empirical p</w:delText>
        </w:r>
      </w:del>
      <w:del w:id="503" w:author="Miller,  Dr. Harvey J." w:date="2019-10-09T15:56:00Z">
        <w:r w:rsidR="00491109" w:rsidDel="00AE504C">
          <w:rPr>
            <w:rFonts w:ascii="Times New Roman" w:eastAsia="Yu Mincho" w:hAnsi="Times New Roman" w:cs="Times New Roman"/>
            <w:sz w:val="24"/>
            <w:szCs w:val="24"/>
            <w:lang w:eastAsia="ja-JP"/>
          </w:rPr>
          <w:delText>ossibility</w:delText>
        </w:r>
      </w:del>
      <w:del w:id="504" w:author="Miller,  Dr. Harvey J." w:date="2019-10-09T15:57:00Z">
        <w:r w:rsidR="00491109" w:rsidDel="00AE504C">
          <w:rPr>
            <w:rFonts w:ascii="Times New Roman" w:eastAsia="Yu Mincho" w:hAnsi="Times New Roman" w:cs="Times New Roman"/>
            <w:sz w:val="24"/>
            <w:szCs w:val="24"/>
            <w:lang w:eastAsia="ja-JP"/>
          </w:rPr>
          <w:delText xml:space="preserve"> of </w:delText>
        </w:r>
      </w:del>
      <w:ins w:id="505" w:author="Miller,  Dr. Harvey J." w:date="2019-10-09T15:56:00Z">
        <w:r>
          <w:rPr>
            <w:rFonts w:ascii="Times New Roman" w:eastAsia="Yu Mincho" w:hAnsi="Times New Roman" w:cs="Times New Roman"/>
            <w:sz w:val="24"/>
            <w:szCs w:val="24"/>
            <w:lang w:eastAsia="ja-JP"/>
          </w:rPr>
          <w:t xml:space="preserve">missed </w:t>
        </w:r>
      </w:ins>
      <w:del w:id="506" w:author="Miller,  Dr. Harvey J." w:date="2019-10-09T15:56:00Z">
        <w:r w:rsidR="00491109" w:rsidDel="00AE504C">
          <w:rPr>
            <w:rFonts w:ascii="Times New Roman" w:eastAsia="Yu Mincho" w:hAnsi="Times New Roman" w:cs="Times New Roman"/>
            <w:sz w:val="24"/>
            <w:szCs w:val="24"/>
            <w:lang w:eastAsia="ja-JP"/>
          </w:rPr>
          <w:delText xml:space="preserve">the </w:delText>
        </w:r>
      </w:del>
      <w:r w:rsidR="00491109">
        <w:rPr>
          <w:rFonts w:ascii="Times New Roman" w:eastAsia="Yu Mincho" w:hAnsi="Times New Roman" w:cs="Times New Roman"/>
          <w:sz w:val="24"/>
          <w:szCs w:val="24"/>
          <w:lang w:eastAsia="ja-JP"/>
        </w:rPr>
        <w:t>transfer</w:t>
      </w:r>
      <w:ins w:id="507" w:author="Miller,  Dr. Harvey J." w:date="2019-10-09T15:57:00Z">
        <w:r>
          <w:rPr>
            <w:rFonts w:ascii="Times New Roman" w:eastAsia="Yu Mincho" w:hAnsi="Times New Roman" w:cs="Times New Roman"/>
            <w:sz w:val="24"/>
            <w:szCs w:val="24"/>
            <w:lang w:eastAsia="ja-JP"/>
          </w:rPr>
          <w:t xml:space="preserve">s based on the empirical schedule and real-time vehicle location data; we can </w:t>
        </w:r>
      </w:ins>
      <w:ins w:id="508" w:author="Miller,  Dr. Harvey J." w:date="2019-10-09T15:58:00Z">
        <w:r>
          <w:rPr>
            <w:rFonts w:ascii="Times New Roman" w:eastAsia="Yu Mincho" w:hAnsi="Times New Roman" w:cs="Times New Roman"/>
            <w:sz w:val="24"/>
            <w:szCs w:val="24"/>
            <w:lang w:eastAsia="ja-JP"/>
          </w:rPr>
          <w:t>interpret</w:t>
        </w:r>
      </w:ins>
      <w:ins w:id="509" w:author="Miller,  Dr. Harvey J." w:date="2019-10-09T15:57:00Z">
        <w:r>
          <w:rPr>
            <w:rFonts w:ascii="Times New Roman" w:eastAsia="Yu Mincho" w:hAnsi="Times New Roman" w:cs="Times New Roman"/>
            <w:sz w:val="24"/>
            <w:szCs w:val="24"/>
            <w:lang w:eastAsia="ja-JP"/>
          </w:rPr>
          <w:t xml:space="preserve"> this as an </w:t>
        </w:r>
      </w:ins>
      <w:ins w:id="510" w:author="Miller,  Dr. Harvey J." w:date="2019-10-09T15:58:00Z">
        <w:r>
          <w:rPr>
            <w:rFonts w:ascii="Times New Roman" w:eastAsia="Yu Mincho" w:hAnsi="Times New Roman" w:cs="Times New Roman"/>
            <w:sz w:val="24"/>
            <w:szCs w:val="24"/>
            <w:lang w:eastAsia="ja-JP"/>
          </w:rPr>
          <w:t>empirical</w:t>
        </w:r>
      </w:ins>
      <w:ins w:id="511" w:author="Miller,  Dr. Harvey J." w:date="2019-10-09T15:57:00Z">
        <w:r>
          <w:rPr>
            <w:rFonts w:ascii="Times New Roman" w:eastAsia="Yu Mincho" w:hAnsi="Times New Roman" w:cs="Times New Roman"/>
            <w:sz w:val="24"/>
            <w:szCs w:val="24"/>
            <w:lang w:eastAsia="ja-JP"/>
          </w:rPr>
          <w:t xml:space="preserve"> </w:t>
        </w:r>
      </w:ins>
      <w:ins w:id="512" w:author="Miller,  Dr. Harvey J." w:date="2019-10-09T15:58:00Z">
        <w:r>
          <w:rPr>
            <w:rFonts w:ascii="Times New Roman" w:eastAsia="Yu Mincho" w:hAnsi="Times New Roman" w:cs="Times New Roman"/>
            <w:sz w:val="24"/>
            <w:szCs w:val="24"/>
            <w:lang w:eastAsia="ja-JP"/>
          </w:rPr>
          <w:t>probability</w:t>
        </w:r>
      </w:ins>
      <w:ins w:id="513" w:author="Miller,  Dr. Harvey J." w:date="2019-10-09T15:57:00Z">
        <w:r>
          <w:rPr>
            <w:rFonts w:ascii="Times New Roman" w:eastAsia="Yu Mincho" w:hAnsi="Times New Roman" w:cs="Times New Roman"/>
            <w:sz w:val="24"/>
            <w:szCs w:val="24"/>
            <w:lang w:eastAsia="ja-JP"/>
          </w:rPr>
          <w:t xml:space="preserve"> </w:t>
        </w:r>
      </w:ins>
      <w:ins w:id="514" w:author="Miller,  Dr. Harvey J." w:date="2019-10-09T15:58:00Z">
        <w:r>
          <w:rPr>
            <w:rFonts w:ascii="Times New Roman" w:eastAsia="Yu Mincho" w:hAnsi="Times New Roman" w:cs="Times New Roman"/>
            <w:sz w:val="24"/>
            <w:szCs w:val="24"/>
            <w:lang w:eastAsia="ja-JP"/>
          </w:rPr>
          <w:t>of a missed transfer</w:t>
        </w:r>
      </w:ins>
      <w:del w:id="515" w:author="Miller,  Dr. Harvey J." w:date="2019-10-09T15:57:00Z">
        <w:r w:rsidR="00491109" w:rsidDel="00AE504C">
          <w:rPr>
            <w:rFonts w:ascii="Times New Roman" w:eastAsia="Yu Mincho" w:hAnsi="Times New Roman" w:cs="Times New Roman"/>
            <w:sz w:val="24"/>
            <w:szCs w:val="24"/>
            <w:lang w:eastAsia="ja-JP"/>
          </w:rPr>
          <w:delText xml:space="preserve"> miss happening in a scheduled transfer</w:delText>
        </w:r>
      </w:del>
      <w:r w:rsidR="00491109">
        <w:rPr>
          <w:rFonts w:ascii="Times New Roman" w:eastAsia="Yu Mincho" w:hAnsi="Times New Roman" w:cs="Times New Roman"/>
          <w:sz w:val="24"/>
          <w:szCs w:val="24"/>
          <w:lang w:eastAsia="ja-JP"/>
        </w:rPr>
        <w:t>.</w:t>
      </w:r>
      <w:ins w:id="516" w:author="Miller,  Dr. Harvey J." w:date="2019-10-09T15:58:00Z">
        <w:r>
          <w:rPr>
            <w:rFonts w:ascii="Times New Roman" w:eastAsia="Yu Mincho" w:hAnsi="Times New Roman" w:cs="Times New Roman"/>
            <w:sz w:val="24"/>
            <w:szCs w:val="24"/>
            <w:lang w:eastAsia="ja-JP"/>
          </w:rPr>
          <w:t xml:space="preserve">  </w:t>
        </w:r>
      </w:ins>
    </w:p>
    <w:p w14:paraId="3C6CBADA" w14:textId="1D291E96" w:rsidR="00491109" w:rsidRDefault="00491109">
      <w:pPr>
        <w:spacing w:line="240" w:lineRule="auto"/>
        <w:ind w:firstLine="720"/>
        <w:jc w:val="both"/>
        <w:rPr>
          <w:rFonts w:ascii="Times New Roman" w:eastAsia="Yu Mincho" w:hAnsi="Times New Roman" w:cs="Times New Roman"/>
          <w:sz w:val="24"/>
          <w:szCs w:val="24"/>
          <w:lang w:eastAsia="ja-JP"/>
        </w:rPr>
        <w:pPrChange w:id="517" w:author="Miller,  Dr. Harvey J." w:date="2019-10-09T15:58:00Z">
          <w:pPr>
            <w:spacing w:line="240" w:lineRule="auto"/>
            <w:jc w:val="both"/>
          </w:pPr>
        </w:pPrChange>
      </w:pPr>
      <w:del w:id="518" w:author="Miller,  Dr. Harvey J." w:date="2019-10-09T15:58:00Z">
        <w:r w:rsidDel="00AE504C">
          <w:rPr>
            <w:rFonts w:ascii="Times New Roman" w:eastAsia="Yu Mincho" w:hAnsi="Times New Roman" w:cs="Times New Roman"/>
            <w:sz w:val="24"/>
            <w:szCs w:val="24"/>
            <w:lang w:eastAsia="ja-JP"/>
          </w:rPr>
          <w:delText xml:space="preserve"> </w:delText>
        </w:r>
      </w:del>
      <w:ins w:id="519" w:author="Miller,  Dr. Harvey J." w:date="2019-10-09T15:58:00Z">
        <w:r w:rsidR="00AE504C">
          <w:rPr>
            <w:rFonts w:ascii="Times New Roman" w:eastAsia="Yu Mincho" w:hAnsi="Times New Roman" w:cs="Times New Roman"/>
            <w:sz w:val="24"/>
            <w:szCs w:val="24"/>
            <w:lang w:eastAsia="ja-JP"/>
          </w:rPr>
          <w:t>The o</w:t>
        </w:r>
      </w:ins>
      <w:del w:id="520" w:author="Miller,  Dr. Harvey J." w:date="2019-10-09T15:58:00Z">
        <w:r w:rsidDel="00AE504C">
          <w:rPr>
            <w:rFonts w:ascii="Times New Roman" w:eastAsia="Yu Mincho" w:hAnsi="Times New Roman" w:cs="Times New Roman"/>
            <w:sz w:val="24"/>
            <w:szCs w:val="24"/>
            <w:lang w:eastAsia="ja-JP"/>
          </w:rPr>
          <w:delText>O</w:delText>
        </w:r>
      </w:del>
      <w:r>
        <w:rPr>
          <w:rFonts w:ascii="Times New Roman" w:eastAsia="Yu Mincho" w:hAnsi="Times New Roman" w:cs="Times New Roman"/>
          <w:sz w:val="24"/>
          <w:szCs w:val="24"/>
          <w:lang w:eastAsia="ja-JP"/>
        </w:rPr>
        <w:t xml:space="preserve">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521"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521"/>
          </w:p>
        </w:tc>
      </w:tr>
    </w:tbl>
    <w:p w14:paraId="7555C745" w14:textId="312E641F" w:rsidR="00491109" w:rsidRDefault="00665CD3"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2639F7C3" w:rsidR="00491109" w:rsidRPr="008144BF" w:rsidDel="00AE504C" w:rsidRDefault="00491109" w:rsidP="00491109">
      <w:pPr>
        <w:spacing w:line="240" w:lineRule="auto"/>
        <w:jc w:val="both"/>
        <w:rPr>
          <w:del w:id="522" w:author="Miller,  Dr. Harvey J." w:date="2019-10-09T15:59:00Z"/>
          <w:rFonts w:ascii="Times New Roman" w:hAnsi="Times New Roman" w:cs="Times New Roman"/>
          <w:sz w:val="24"/>
          <w:szCs w:val="24"/>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ins w:id="523" w:author="Miller,  Dr. Harvey J." w:date="2019-10-09T15:59:00Z">
        <w:r w:rsidR="00AE504C">
          <w:rPr>
            <w:rFonts w:ascii="Times New Roman" w:eastAsia="Yu Mincho" w:hAnsi="Times New Roman" w:cs="Times New Roman"/>
            <w:sz w:val="24"/>
            <w:szCs w:val="24"/>
            <w:lang w:eastAsia="ja-JP"/>
          </w:rPr>
          <w:t xml:space="preserve">  </w:t>
        </w:r>
      </w:ins>
    </w:p>
    <w:p w14:paraId="5569F221" w14:textId="77777777" w:rsidR="00491109" w:rsidRDefault="00491109">
      <w:pPr>
        <w:spacing w:line="240" w:lineRule="auto"/>
        <w:jc w:val="both"/>
        <w:rPr>
          <w:rFonts w:ascii="Times New Roman" w:eastAsia="Yu Mincho" w:hAnsi="Times New Roman" w:cs="Times New Roman"/>
          <w:sz w:val="24"/>
          <w:szCs w:val="24"/>
          <w:lang w:eastAsia="ja-JP"/>
        </w:rPr>
        <w:pPrChange w:id="524" w:author="Miller,  Dr. Harvey J." w:date="2019-10-09T15:59:00Z">
          <w:pPr>
            <w:spacing w:line="240" w:lineRule="auto"/>
            <w:ind w:firstLine="720"/>
            <w:jc w:val="both"/>
          </w:pPr>
        </w:pPrChange>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18E2B8A0" w:rsidR="00361813" w:rsidDel="00AE504C" w:rsidRDefault="00361813" w:rsidP="00361813">
      <w:pPr>
        <w:spacing w:line="240" w:lineRule="auto"/>
        <w:jc w:val="both"/>
        <w:rPr>
          <w:del w:id="525" w:author="Miller,  Dr. Harvey J." w:date="2019-10-09T15:59:00Z"/>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3B140770"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commentRangeStart w:id="526"/>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 xml:space="preserve">he </w:t>
      </w:r>
      <w:del w:id="527" w:author="Liu, Luyu" w:date="2019-10-09T19:59:00Z">
        <w:r w:rsidR="00FF6BE7" w:rsidRPr="00A563CC" w:rsidDel="001D11D3">
          <w:rPr>
            <w:rFonts w:ascii="Times New Roman" w:hAnsi="Times New Roman" w:cs="Times New Roman"/>
            <w:sz w:val="24"/>
            <w:szCs w:val="24"/>
          </w:rPr>
          <w:delText>audience</w:delText>
        </w:r>
      </w:del>
      <w:ins w:id="528" w:author="Liu, Luyu" w:date="2019-10-09T19:59:00Z">
        <w:r w:rsidR="001D11D3">
          <w:rPr>
            <w:rFonts w:ascii="Times New Roman" w:hAnsi="Times New Roman" w:cs="Times New Roman"/>
            <w:sz w:val="24"/>
            <w:szCs w:val="24"/>
          </w:rPr>
          <w:t>proposed measures’</w:t>
        </w:r>
        <w:r w:rsidR="001D11D3" w:rsidRPr="001D11D3">
          <w:rPr>
            <w:rFonts w:ascii="Times New Roman" w:hAnsi="Times New Roman" w:cs="Times New Roman"/>
            <w:sz w:val="24"/>
            <w:szCs w:val="24"/>
          </w:rPr>
          <w:t xml:space="preserve"> </w:t>
        </w:r>
        <w:r w:rsidR="001D11D3" w:rsidRPr="00A563CC">
          <w:rPr>
            <w:rFonts w:ascii="Times New Roman" w:hAnsi="Times New Roman" w:cs="Times New Roman"/>
            <w:sz w:val="24"/>
            <w:szCs w:val="24"/>
          </w:rPr>
          <w:t>audience</w:t>
        </w:r>
      </w:ins>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ins w:id="529" w:author="Liu, Luyu" w:date="2019-10-09T19:52:00Z">
        <w:r w:rsidR="004F51F2">
          <w:rPr>
            <w:rFonts w:ascii="Times New Roman" w:hAnsi="Times New Roman" w:cs="Times New Roman"/>
            <w:sz w:val="24"/>
            <w:szCs w:val="24"/>
          </w:rPr>
          <w:t xml:space="preserve">: besides academic and administrating purposes, </w:t>
        </w:r>
      </w:ins>
      <w:ins w:id="530" w:author="Liu, Luyu" w:date="2019-10-09T19:58:00Z">
        <w:r w:rsidR="00B462CC">
          <w:rPr>
            <w:rFonts w:ascii="Times New Roman" w:hAnsi="Times New Roman" w:cs="Times New Roman"/>
            <w:sz w:val="24"/>
            <w:szCs w:val="24"/>
          </w:rPr>
          <w:t xml:space="preserve">ordinary </w:t>
        </w:r>
      </w:ins>
      <w:ins w:id="531" w:author="Liu, Luyu" w:date="2019-10-09T20:01:00Z">
        <w:r w:rsidR="00577887">
          <w:rPr>
            <w:rFonts w:ascii="Times New Roman" w:hAnsi="Times New Roman" w:cs="Times New Roman"/>
            <w:sz w:val="24"/>
            <w:szCs w:val="24"/>
          </w:rPr>
          <w:t>passengers</w:t>
        </w:r>
      </w:ins>
      <w:ins w:id="532" w:author="Liu, Luyu" w:date="2019-10-09T19:58:00Z">
        <w:r w:rsidR="00B462CC">
          <w:rPr>
            <w:rFonts w:ascii="Times New Roman" w:hAnsi="Times New Roman" w:cs="Times New Roman"/>
            <w:sz w:val="24"/>
            <w:szCs w:val="24"/>
          </w:rPr>
          <w:t xml:space="preserve"> and open source developers </w:t>
        </w:r>
      </w:ins>
      <w:ins w:id="533" w:author="Liu, Luyu" w:date="2019-10-09T20:01:00Z">
        <w:r w:rsidR="00577887">
          <w:rPr>
            <w:rFonts w:ascii="Times New Roman" w:hAnsi="Times New Roman" w:cs="Times New Roman"/>
            <w:sz w:val="24"/>
            <w:szCs w:val="24"/>
          </w:rPr>
          <w:t>can also be potential users</w:t>
        </w:r>
      </w:ins>
      <w:ins w:id="534" w:author="Liu, Luyu" w:date="2019-10-09T19:52:00Z">
        <w:r w:rsidR="004F51F2">
          <w:rPr>
            <w:rFonts w:ascii="Times New Roman" w:hAnsi="Times New Roman" w:cs="Times New Roman"/>
            <w:sz w:val="24"/>
            <w:szCs w:val="24"/>
          </w:rPr>
          <w:t xml:space="preserve">. </w:t>
        </w:r>
      </w:ins>
      <w:del w:id="535" w:author="Liu, Luyu" w:date="2019-10-09T19:51:00Z">
        <w:r w:rsidR="00400C99" w:rsidDel="004F51F2">
          <w:rPr>
            <w:rFonts w:ascii="Times New Roman" w:hAnsi="Times New Roman" w:cs="Times New Roman"/>
            <w:sz w:val="24"/>
            <w:szCs w:val="24"/>
          </w:rPr>
          <w:delText xml:space="preserve"> and the scale</w:delText>
        </w:r>
        <w:r w:rsidR="00111A7C" w:rsidDel="004F51F2">
          <w:rPr>
            <w:rFonts w:ascii="Times New Roman" w:hAnsi="Times New Roman" w:cs="Times New Roman"/>
            <w:sz w:val="24"/>
            <w:szCs w:val="24"/>
          </w:rPr>
          <w:delText xml:space="preserve"> can be versatile</w:delText>
        </w:r>
        <w:r w:rsidR="00FF6BE7" w:rsidRPr="00A563CC" w:rsidDel="004F51F2">
          <w:rPr>
            <w:rFonts w:ascii="Times New Roman" w:hAnsi="Times New Roman" w:cs="Times New Roman"/>
            <w:sz w:val="24"/>
            <w:szCs w:val="24"/>
          </w:rPr>
          <w:delText>.</w:delText>
        </w:r>
        <w:commentRangeEnd w:id="526"/>
        <w:r w:rsidR="00AE504C" w:rsidDel="004F51F2">
          <w:rPr>
            <w:rStyle w:val="CommentReference"/>
          </w:rPr>
          <w:commentReference w:id="526"/>
        </w:r>
        <w:r w:rsidR="00480DB5" w:rsidRPr="00A563CC" w:rsidDel="004F51F2">
          <w:rPr>
            <w:rFonts w:ascii="Times New Roman" w:hAnsi="Times New Roman" w:cs="Times New Roman"/>
            <w:sz w:val="24"/>
            <w:szCs w:val="24"/>
          </w:rPr>
          <w:delText xml:space="preserve"> </w:delText>
        </w:r>
      </w:del>
      <w:r w:rsidR="00480DB5" w:rsidRPr="00A563CC">
        <w:rPr>
          <w:rFonts w:ascii="Times New Roman" w:hAnsi="Times New Roman" w:cs="Times New Roman"/>
          <w:sz w:val="24"/>
          <w:szCs w:val="24"/>
        </w:rPr>
        <w:t xml:space="preserve">Thanks to the high-resolution </w:t>
      </w:r>
      <w:ins w:id="536" w:author="Miller,  Dr. Harvey J." w:date="2019-10-09T15:59:00Z">
        <w:r w:rsidR="00AE504C">
          <w:rPr>
            <w:rFonts w:ascii="Times New Roman" w:hAnsi="Times New Roman" w:cs="Times New Roman"/>
            <w:sz w:val="24"/>
            <w:szCs w:val="24"/>
          </w:rPr>
          <w:t xml:space="preserve">public transit </w:t>
        </w:r>
      </w:ins>
      <w:r w:rsidR="00480DB5" w:rsidRPr="00A563CC">
        <w:rPr>
          <w:rFonts w:ascii="Times New Roman" w:hAnsi="Times New Roman" w:cs="Times New Roman"/>
          <w:sz w:val="24"/>
          <w:szCs w:val="24"/>
        </w:rPr>
        <w:t>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w:t>
      </w:r>
      <w:ins w:id="537" w:author="Miller,  Dr. Harvey J." w:date="2019-10-09T15:59:00Z">
        <w:r w:rsidR="00AE504C">
          <w:rPr>
            <w:rFonts w:ascii="Times New Roman" w:hAnsi="Times New Roman" w:cs="Times New Roman"/>
            <w:sz w:val="24"/>
            <w:szCs w:val="24"/>
          </w:rPr>
          <w:t xml:space="preserve">based on </w:t>
        </w:r>
      </w:ins>
      <w:del w:id="538" w:author="Miller,  Dr. Harvey J." w:date="2019-10-09T15:59:00Z">
        <w:r w:rsidR="00B132C5" w:rsidRPr="00A563CC" w:rsidDel="00AE504C">
          <w:rPr>
            <w:rFonts w:ascii="Times New Roman" w:hAnsi="Times New Roman" w:cs="Times New Roman"/>
            <w:sz w:val="24"/>
            <w:szCs w:val="24"/>
          </w:rPr>
          <w:delText xml:space="preserve">from </w:delText>
        </w:r>
        <w:r w:rsidR="004B128D" w:rsidRPr="00A563CC" w:rsidDel="00AE504C">
          <w:rPr>
            <w:rFonts w:ascii="Times New Roman" w:hAnsi="Times New Roman" w:cs="Times New Roman"/>
            <w:sz w:val="24"/>
            <w:szCs w:val="24"/>
          </w:rPr>
          <w:delText xml:space="preserve">a </w:delText>
        </w:r>
        <w:r w:rsidR="00B132C5" w:rsidRPr="00A563CC" w:rsidDel="00AE504C">
          <w:rPr>
            <w:rFonts w:ascii="Times New Roman" w:hAnsi="Times New Roman" w:cs="Times New Roman"/>
            <w:sz w:val="24"/>
            <w:szCs w:val="24"/>
          </w:rPr>
          <w:delText xml:space="preserve">very </w:delText>
        </w:r>
      </w:del>
      <w:r w:rsidR="00B132C5" w:rsidRPr="00A563CC">
        <w:rPr>
          <w:rFonts w:ascii="Times New Roman" w:hAnsi="Times New Roman" w:cs="Times New Roman"/>
          <w:sz w:val="24"/>
          <w:szCs w:val="24"/>
        </w:rPr>
        <w:t>specific transfer</w:t>
      </w:r>
      <w:ins w:id="539" w:author="Miller,  Dr. Harvey J." w:date="2019-10-09T15:59:00Z">
        <w:r w:rsidR="00AE504C">
          <w:rPr>
            <w:rFonts w:ascii="Times New Roman" w:hAnsi="Times New Roman" w:cs="Times New Roman"/>
            <w:sz w:val="24"/>
            <w:szCs w:val="24"/>
          </w:rPr>
          <w:t>s</w:t>
        </w:r>
      </w:ins>
      <w:r w:rsidR="00B132C5" w:rsidRPr="00A563CC">
        <w:rPr>
          <w:rFonts w:ascii="Times New Roman" w:hAnsi="Times New Roman" w:cs="Times New Roman"/>
          <w:sz w:val="24"/>
          <w:szCs w:val="24"/>
        </w:rPr>
        <w:t xml:space="preserve"> </w:t>
      </w:r>
      <w:ins w:id="540" w:author="Miller,  Dr. Harvey J." w:date="2019-10-09T16:00:00Z">
        <w:r w:rsidR="00AE504C">
          <w:rPr>
            <w:rFonts w:ascii="Times New Roman" w:hAnsi="Times New Roman" w:cs="Times New Roman"/>
            <w:sz w:val="24"/>
            <w:szCs w:val="24"/>
          </w:rPr>
          <w:t>as well as</w:t>
        </w:r>
      </w:ins>
      <w:del w:id="541" w:author="Miller,  Dr. Harvey J." w:date="2019-10-09T16:00:00Z">
        <w:r w:rsidR="00B132C5" w:rsidRPr="00A563CC" w:rsidDel="00AE504C">
          <w:rPr>
            <w:rFonts w:ascii="Times New Roman" w:hAnsi="Times New Roman" w:cs="Times New Roman"/>
            <w:sz w:val="24"/>
            <w:szCs w:val="24"/>
          </w:rPr>
          <w:delText>to</w:delText>
        </w:r>
      </w:del>
      <w:r w:rsidR="00B132C5" w:rsidRPr="00A563CC">
        <w:rPr>
          <w:rFonts w:ascii="Times New Roman" w:hAnsi="Times New Roman" w:cs="Times New Roman"/>
          <w:sz w:val="24"/>
          <w:szCs w:val="24"/>
        </w:rPr>
        <w:t xml:space="preserve">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ins w:id="542" w:author="Miller,  Dr. Harvey J." w:date="2019-10-09T16:00:00Z">
        <w:r w:rsidR="00AE504C">
          <w:rPr>
            <w:rFonts w:ascii="Times New Roman" w:hAnsi="Times New Roman" w:cs="Times New Roman"/>
            <w:sz w:val="24"/>
            <w:szCs w:val="24"/>
          </w:rPr>
          <w:t xml:space="preserve">  For example:</w:t>
        </w:r>
      </w:ins>
    </w:p>
    <w:p w14:paraId="64E7DEAB" w14:textId="45EF2AEA"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ins w:id="543" w:author="Miller,  Dr. Harvey J." w:date="2019-10-09T16:01:00Z">
        <w:r>
          <w:rPr>
            <w:rFonts w:ascii="Times New Roman" w:hAnsi="Times New Roman" w:cs="Times New Roman"/>
            <w:sz w:val="24"/>
            <w:szCs w:val="24"/>
          </w:rPr>
          <w:t>At</w:t>
        </w:r>
      </w:ins>
      <w:del w:id="544" w:author="Miller,  Dr. Harvey J." w:date="2019-10-09T16:01:00Z">
        <w:r w:rsidR="00E22DA2" w:rsidRPr="00AF1CCE" w:rsidDel="00AE504C">
          <w:rPr>
            <w:rFonts w:ascii="Times New Roman" w:hAnsi="Times New Roman" w:cs="Times New Roman"/>
            <w:sz w:val="24"/>
            <w:szCs w:val="24"/>
          </w:rPr>
          <w:delText>I</w:delText>
        </w:r>
        <w:r w:rsidR="00BC07B9" w:rsidRPr="00AF1CCE" w:rsidDel="00AE504C">
          <w:rPr>
            <w:rFonts w:ascii="Times New Roman" w:hAnsi="Times New Roman" w:cs="Times New Roman"/>
            <w:sz w:val="24"/>
            <w:szCs w:val="24"/>
          </w:rPr>
          <w:delText>n</w:delText>
        </w:r>
      </w:del>
      <w:r w:rsidR="00BC07B9" w:rsidRPr="00AF1CCE">
        <w:rPr>
          <w:rFonts w:ascii="Times New Roman" w:hAnsi="Times New Roman" w:cs="Times New Roman"/>
          <w:sz w:val="24"/>
          <w:szCs w:val="24"/>
        </w:rPr>
        <w:t xml:space="preserve"> the application level, users can query each transfer’s performance </w:t>
      </w:r>
      <w:r w:rsidR="00E22DA2"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w:t>
      </w:r>
      <w:commentRangeStart w:id="545"/>
      <w:ins w:id="546" w:author="Miller,  Dr. Harvey J." w:date="2019-10-09T16:01:00Z">
        <w:r>
          <w:rPr>
            <w:rFonts w:ascii="Times New Roman" w:hAnsi="Times New Roman" w:cs="Times New Roman"/>
            <w:sz w:val="24"/>
            <w:szCs w:val="24"/>
          </w:rPr>
          <w:t>correspondingly</w:t>
        </w:r>
        <w:commentRangeEnd w:id="545"/>
        <w:r>
          <w:rPr>
            <w:rStyle w:val="CommentReference"/>
          </w:rPr>
          <w:commentReference w:id="545"/>
        </w:r>
        <w:r>
          <w:rPr>
            <w:rFonts w:ascii="Times New Roman" w:hAnsi="Times New Roman" w:cs="Times New Roman"/>
            <w:sz w:val="24"/>
            <w:szCs w:val="24"/>
          </w:rPr>
          <w:t>.</w:t>
        </w:r>
      </w:ins>
      <w:commentRangeStart w:id="547"/>
      <w:del w:id="548" w:author="Miller,  Dr. Harvey J." w:date="2019-10-09T16:00:00Z">
        <w:r w:rsidR="00FE182C" w:rsidRPr="00AF1CCE" w:rsidDel="00AE504C">
          <w:rPr>
            <w:rFonts w:ascii="Times New Roman" w:hAnsi="Times New Roman" w:cs="Times New Roman"/>
            <w:sz w:val="24"/>
            <w:szCs w:val="24"/>
          </w:rPr>
          <w:delText>real-timely</w:delText>
        </w:r>
        <w:commentRangeEnd w:id="547"/>
        <w:r w:rsidDel="00AE504C">
          <w:rPr>
            <w:rStyle w:val="CommentReference"/>
          </w:rPr>
          <w:commentReference w:id="547"/>
        </w:r>
        <w:r w:rsidR="00FE182C" w:rsidRPr="00AF1CCE" w:rsidDel="00AE504C">
          <w:rPr>
            <w:rFonts w:ascii="Times New Roman" w:hAnsi="Times New Roman" w:cs="Times New Roman"/>
            <w:sz w:val="24"/>
            <w:szCs w:val="24"/>
          </w:rPr>
          <w:delText>.</w:delText>
        </w:r>
      </w:del>
      <w:r w:rsidR="00FE182C" w:rsidRPr="00AF1CCE">
        <w:rPr>
          <w:rFonts w:ascii="Times New Roman" w:hAnsi="Times New Roman" w:cs="Times New Roman"/>
          <w:sz w:val="24"/>
          <w:szCs w:val="24"/>
        </w:rPr>
        <w:t xml:space="preserve"> </w:t>
      </w:r>
      <w:ins w:id="549" w:author="Miller,  Dr. Harvey J." w:date="2019-10-09T16:01:00Z">
        <w:r>
          <w:rPr>
            <w:rFonts w:ascii="Times New Roman" w:hAnsi="Times New Roman" w:cs="Times New Roman"/>
            <w:sz w:val="24"/>
            <w:szCs w:val="24"/>
          </w:rPr>
          <w:t xml:space="preserve"> </w:t>
        </w:r>
      </w:ins>
      <w:r w:rsidR="00FE182C" w:rsidRPr="00AF1CCE">
        <w:rPr>
          <w:rFonts w:ascii="Times New Roman" w:hAnsi="Times New Roman" w:cs="Times New Roman"/>
          <w:sz w:val="24"/>
          <w:szCs w:val="24"/>
        </w:rPr>
        <w:t xml:space="preserve">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xml:space="preserve">, especially for transfers which users have no </w:t>
      </w:r>
      <w:r w:rsidR="00C344B6">
        <w:rPr>
          <w:rFonts w:ascii="Times New Roman" w:hAnsi="Times New Roman" w:cs="Times New Roman"/>
          <w:sz w:val="24"/>
          <w:szCs w:val="24"/>
        </w:rPr>
        <w:lastRenderedPageBreak/>
        <w:t>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5E231B69"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ins w:id="550" w:author="Miller,  Dr. Harvey J." w:date="2019-10-09T16:01:00Z">
        <w:r>
          <w:rPr>
            <w:rFonts w:ascii="Times New Roman" w:hAnsi="Times New Roman" w:cs="Times New Roman"/>
            <w:sz w:val="24"/>
            <w:szCs w:val="24"/>
          </w:rPr>
          <w:t xml:space="preserve">At the </w:t>
        </w:r>
      </w:ins>
      <w:del w:id="551" w:author="Miller,  Dr. Harvey J." w:date="2019-10-09T16:01:00Z">
        <w:r w:rsidR="00FE182C" w:rsidRPr="00AF1CCE" w:rsidDel="00AE504C">
          <w:rPr>
            <w:rFonts w:ascii="Times New Roman" w:hAnsi="Times New Roman" w:cs="Times New Roman"/>
            <w:sz w:val="24"/>
            <w:szCs w:val="24"/>
          </w:rPr>
          <w:delText>I</w:delText>
        </w:r>
        <w:r w:rsidR="00BC07B9" w:rsidRPr="00AF1CCE" w:rsidDel="00AE504C">
          <w:rPr>
            <w:rFonts w:ascii="Times New Roman" w:hAnsi="Times New Roman" w:cs="Times New Roman"/>
            <w:sz w:val="24"/>
            <w:szCs w:val="24"/>
          </w:rPr>
          <w:delText xml:space="preserve">n the </w:delText>
        </w:r>
      </w:del>
      <w:r w:rsidR="00BC07B9" w:rsidRPr="00AF1CCE">
        <w:rPr>
          <w:rFonts w:ascii="Times New Roman" w:hAnsi="Times New Roman" w:cs="Times New Roman"/>
          <w:sz w:val="24"/>
          <w:szCs w:val="24"/>
        </w:rPr>
        <w:t>operation</w:t>
      </w:r>
      <w:ins w:id="552" w:author="Miller,  Dr. Harvey J." w:date="2019-10-09T16:01:00Z">
        <w:r>
          <w:rPr>
            <w:rFonts w:ascii="Times New Roman" w:hAnsi="Times New Roman" w:cs="Times New Roman"/>
            <w:sz w:val="24"/>
            <w:szCs w:val="24"/>
          </w:rPr>
          <w:t>al</w:t>
        </w:r>
      </w:ins>
      <w:r w:rsidR="00BC07B9" w:rsidRPr="00AF1CCE">
        <w:rPr>
          <w:rFonts w:ascii="Times New Roman" w:hAnsi="Times New Roman" w:cs="Times New Roman"/>
          <w:sz w:val="24"/>
          <w:szCs w:val="24"/>
        </w:rPr>
        <w:t xml:space="preserve"> level, administrators can check the high risk and high time penalty</w:t>
      </w:r>
      <w:r w:rsidR="00FE182C" w:rsidRPr="00AF1CCE">
        <w:rPr>
          <w:rFonts w:ascii="Times New Roman" w:hAnsi="Times New Roman" w:cs="Times New Roman"/>
          <w:sz w:val="24"/>
          <w:szCs w:val="24"/>
        </w:rPr>
        <w:t xml:space="preserve"> areas and respon</w:t>
      </w:r>
      <w:ins w:id="553" w:author="Miller,  Dr. Harvey J." w:date="2019-10-09T16:05:00Z">
        <w:r w:rsidR="004E1A87">
          <w:rPr>
            <w:rFonts w:ascii="Times New Roman" w:hAnsi="Times New Roman" w:cs="Times New Roman"/>
            <w:sz w:val="24"/>
            <w:szCs w:val="24"/>
          </w:rPr>
          <w:t>d</w:t>
        </w:r>
      </w:ins>
      <w:del w:id="554" w:author="Miller,  Dr. Harvey J." w:date="2019-10-09T16:05:00Z">
        <w:r w:rsidR="00FE182C" w:rsidRPr="00AF1CCE" w:rsidDel="004E1A87">
          <w:rPr>
            <w:rFonts w:ascii="Times New Roman" w:hAnsi="Times New Roman" w:cs="Times New Roman"/>
            <w:sz w:val="24"/>
            <w:szCs w:val="24"/>
          </w:rPr>
          <w:delText>se</w:delText>
        </w:r>
      </w:del>
      <w:del w:id="555" w:author="Miller,  Dr. Harvey J." w:date="2019-10-09T16:01:00Z">
        <w:r w:rsidR="00FE182C" w:rsidRPr="00AF1CCE" w:rsidDel="00AE504C">
          <w:rPr>
            <w:rFonts w:ascii="Times New Roman" w:hAnsi="Times New Roman" w:cs="Times New Roman"/>
            <w:sz w:val="24"/>
            <w:szCs w:val="24"/>
          </w:rPr>
          <w:delText xml:space="preserve"> real-timely</w:delText>
        </w:r>
      </w:del>
      <w:r w:rsidR="00FE182C" w:rsidRPr="00AF1CCE">
        <w:rPr>
          <w:rFonts w:ascii="Times New Roman" w:hAnsi="Times New Roman" w:cs="Times New Roman"/>
          <w:sz w:val="24"/>
          <w:szCs w:val="24"/>
        </w:rPr>
        <w:t>.</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With support of real-time data</w:t>
      </w:r>
      <w:ins w:id="556" w:author="Miller,  Dr. Harvey J." w:date="2019-10-09T16:02:00Z">
        <w:r w:rsidR="004E1A87">
          <w:rPr>
            <w:rFonts w:ascii="Times New Roman" w:hAnsi="Times New Roman" w:cs="Times New Roman"/>
            <w:sz w:val="24"/>
            <w:szCs w:val="24"/>
          </w:rPr>
          <w:t xml:space="preserve"> and the measures in this paper</w:t>
        </w:r>
      </w:ins>
      <w:r w:rsidR="007717B7" w:rsidRPr="00AF1CCE">
        <w:rPr>
          <w:rFonts w:ascii="Times New Roman" w:hAnsi="Times New Roman" w:cs="Times New Roman"/>
          <w:sz w:val="24"/>
          <w:szCs w:val="24"/>
        </w:rPr>
        <w:t xml:space="preserve">, the </w:t>
      </w:r>
      <w:ins w:id="557" w:author="Miller,  Dr. Harvey J." w:date="2019-10-09T16:02:00Z">
        <w:r w:rsidR="004E1A87">
          <w:rPr>
            <w:rFonts w:ascii="Times New Roman" w:hAnsi="Times New Roman" w:cs="Times New Roman"/>
            <w:sz w:val="24"/>
            <w:szCs w:val="24"/>
          </w:rPr>
          <w:t>transit</w:t>
        </w:r>
      </w:ins>
      <w:del w:id="558" w:author="Miller,  Dr. Harvey J." w:date="2019-10-09T16:02:00Z">
        <w:r w:rsidR="007717B7" w:rsidRPr="00AF1CCE" w:rsidDel="004E1A87">
          <w:rPr>
            <w:rFonts w:ascii="Times New Roman" w:hAnsi="Times New Roman" w:cs="Times New Roman"/>
            <w:sz w:val="24"/>
            <w:szCs w:val="24"/>
          </w:rPr>
          <w:delText>PT</w:delText>
        </w:r>
      </w:del>
      <w:r w:rsidR="007717B7" w:rsidRPr="00AF1CCE">
        <w:rPr>
          <w:rFonts w:ascii="Times New Roman" w:hAnsi="Times New Roman" w:cs="Times New Roman"/>
          <w:sz w:val="24"/>
          <w:szCs w:val="24"/>
        </w:rPr>
        <w:t xml:space="preserve"> authorities </w:t>
      </w:r>
      <w:del w:id="559" w:author="Miller,  Dr. Harvey J." w:date="2019-10-09T16:03:00Z">
        <w:r w:rsidR="007717B7" w:rsidRPr="00AF1CCE" w:rsidDel="004E1A87">
          <w:rPr>
            <w:rFonts w:ascii="Times New Roman" w:hAnsi="Times New Roman" w:cs="Times New Roman"/>
            <w:sz w:val="24"/>
            <w:szCs w:val="24"/>
          </w:rPr>
          <w:delText xml:space="preserve">can </w:delText>
        </w:r>
      </w:del>
      <w:del w:id="560" w:author="Miller,  Dr. Harvey J." w:date="2019-10-09T16:02:00Z">
        <w:r w:rsidR="007717B7" w:rsidRPr="00AF1CCE" w:rsidDel="004E1A87">
          <w:rPr>
            <w:rFonts w:ascii="Times New Roman" w:hAnsi="Times New Roman" w:cs="Times New Roman"/>
            <w:sz w:val="24"/>
            <w:szCs w:val="24"/>
          </w:rPr>
          <w:delText xml:space="preserve">know </w:delText>
        </w:r>
      </w:del>
      <w:del w:id="561" w:author="Miller,  Dr. Harvey J." w:date="2019-10-09T16:03:00Z">
        <w:r w:rsidR="007717B7" w:rsidRPr="00AF1CCE" w:rsidDel="004E1A87">
          <w:rPr>
            <w:rFonts w:ascii="Times New Roman" w:hAnsi="Times New Roman" w:cs="Times New Roman"/>
            <w:sz w:val="24"/>
            <w:szCs w:val="24"/>
          </w:rPr>
          <w:delText xml:space="preserve">the </w:delText>
        </w:r>
      </w:del>
      <w:del w:id="562" w:author="Miller,  Dr. Harvey J." w:date="2019-10-09T16:02:00Z">
        <w:r w:rsidR="007717B7" w:rsidRPr="00AF1CCE" w:rsidDel="004E1A87">
          <w:rPr>
            <w:rFonts w:ascii="Times New Roman" w:hAnsi="Times New Roman" w:cs="Times New Roman"/>
            <w:sz w:val="24"/>
            <w:szCs w:val="24"/>
          </w:rPr>
          <w:delText xml:space="preserve">indexes’ </w:delText>
        </w:r>
        <w:r w:rsidR="00C611DB" w:rsidDel="004E1A87">
          <w:rPr>
            <w:rFonts w:ascii="Times New Roman" w:hAnsi="Times New Roman" w:cs="Times New Roman"/>
            <w:sz w:val="24"/>
            <w:szCs w:val="24"/>
          </w:rPr>
          <w:delText xml:space="preserve">current </w:delText>
        </w:r>
      </w:del>
      <w:del w:id="563" w:author="Miller,  Dr. Harvey J." w:date="2019-10-09T16:03:00Z">
        <w:r w:rsidR="007717B7" w:rsidRPr="00AF1CCE" w:rsidDel="004E1A87">
          <w:rPr>
            <w:rFonts w:ascii="Times New Roman" w:hAnsi="Times New Roman" w:cs="Times New Roman"/>
            <w:sz w:val="24"/>
            <w:szCs w:val="24"/>
          </w:rPr>
          <w:delText>geographic pattern</w:delText>
        </w:r>
        <w:r w:rsidR="004C0F86" w:rsidDel="004E1A87">
          <w:rPr>
            <w:rFonts w:ascii="Times New Roman" w:hAnsi="Times New Roman" w:cs="Times New Roman"/>
            <w:sz w:val="24"/>
            <w:szCs w:val="24"/>
          </w:rPr>
          <w:delText xml:space="preserve">; </w:delText>
        </w:r>
      </w:del>
      <w:del w:id="564" w:author="Miller,  Dr. Harvey J." w:date="2019-10-09T16:02:00Z">
        <w:r w:rsidR="004C0F86" w:rsidDel="004E1A87">
          <w:rPr>
            <w:rFonts w:ascii="Times New Roman" w:hAnsi="Times New Roman" w:cs="Times New Roman"/>
            <w:sz w:val="24"/>
            <w:szCs w:val="24"/>
          </w:rPr>
          <w:delText xml:space="preserve">based on the real-time </w:delText>
        </w:r>
        <w:r w:rsidR="00ED0F49" w:rsidDel="004E1A87">
          <w:rPr>
            <w:rFonts w:ascii="Times New Roman" w:hAnsi="Times New Roman" w:cs="Times New Roman"/>
            <w:sz w:val="24"/>
            <w:szCs w:val="24"/>
          </w:rPr>
          <w:delText>indexes</w:delText>
        </w:r>
        <w:r w:rsidR="004C0F86" w:rsidDel="004E1A87">
          <w:rPr>
            <w:rFonts w:ascii="Times New Roman" w:hAnsi="Times New Roman" w:cs="Times New Roman"/>
            <w:sz w:val="24"/>
            <w:szCs w:val="24"/>
          </w:rPr>
          <w:delText>,</w:delText>
        </w:r>
        <w:r w:rsidR="007717B7" w:rsidRPr="00AF1CCE" w:rsidDel="004E1A87">
          <w:rPr>
            <w:rFonts w:ascii="Times New Roman" w:hAnsi="Times New Roman" w:cs="Times New Roman"/>
            <w:sz w:val="24"/>
            <w:szCs w:val="24"/>
          </w:rPr>
          <w:delText xml:space="preserve"> </w:delText>
        </w:r>
      </w:del>
      <w:del w:id="565" w:author="Miller,  Dr. Harvey J." w:date="2019-10-09T16:03:00Z">
        <w:r w:rsidR="007717B7" w:rsidRPr="00AF1CCE" w:rsidDel="004E1A87">
          <w:rPr>
            <w:rFonts w:ascii="Times New Roman" w:hAnsi="Times New Roman" w:cs="Times New Roman"/>
            <w:sz w:val="24"/>
            <w:szCs w:val="24"/>
          </w:rPr>
          <w:delText xml:space="preserve">they </w:delText>
        </w:r>
      </w:del>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w:t>
      </w:r>
      <w:ins w:id="566" w:author="Miller,  Dr. Harvey J." w:date="2019-10-09T16:03:00Z">
        <w:r w:rsidR="004E1A87">
          <w:rPr>
            <w:rFonts w:ascii="Times New Roman" w:hAnsi="Times New Roman" w:cs="Times New Roman"/>
            <w:sz w:val="24"/>
            <w:szCs w:val="24"/>
          </w:rPr>
          <w:t xml:space="preserve">make operational changes such as </w:t>
        </w:r>
      </w:ins>
      <w:r w:rsidR="007717B7" w:rsidRPr="00AF1CCE">
        <w:rPr>
          <w:rFonts w:ascii="Times New Roman" w:hAnsi="Times New Roman" w:cs="Times New Roman"/>
          <w:sz w:val="24"/>
          <w:szCs w:val="24"/>
        </w:rPr>
        <w:t>add</w:t>
      </w:r>
      <w:ins w:id="567" w:author="Miller,  Dr. Harvey J." w:date="2019-10-09T16:03:00Z">
        <w:r w:rsidR="004E1A87">
          <w:rPr>
            <w:rFonts w:ascii="Times New Roman" w:hAnsi="Times New Roman" w:cs="Times New Roman"/>
            <w:sz w:val="24"/>
            <w:szCs w:val="24"/>
          </w:rPr>
          <w:t>ing</w:t>
        </w:r>
      </w:ins>
      <w:r w:rsidR="007717B7" w:rsidRPr="00AF1CCE">
        <w:rPr>
          <w:rFonts w:ascii="Times New Roman" w:hAnsi="Times New Roman" w:cs="Times New Roman"/>
          <w:sz w:val="24"/>
          <w:szCs w:val="24"/>
        </w:rPr>
        <w:t xml:space="preserve">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32A7906C" w:rsidR="00BE3230" w:rsidRPr="00AF1CCE" w:rsidRDefault="004E1A87" w:rsidP="00AF1CCE">
      <w:pPr>
        <w:pStyle w:val="ListParagraph"/>
        <w:numPr>
          <w:ilvl w:val="0"/>
          <w:numId w:val="8"/>
        </w:numPr>
        <w:spacing w:line="240" w:lineRule="auto"/>
        <w:jc w:val="both"/>
        <w:rPr>
          <w:rFonts w:ascii="Times New Roman" w:hAnsi="Times New Roman" w:cs="Times New Roman"/>
          <w:sz w:val="24"/>
          <w:szCs w:val="24"/>
        </w:rPr>
      </w:pPr>
      <w:ins w:id="568" w:author="Miller,  Dr. Harvey J." w:date="2019-10-09T16:03:00Z">
        <w:r>
          <w:rPr>
            <w:rFonts w:ascii="Times New Roman" w:hAnsi="Times New Roman" w:cs="Times New Roman"/>
            <w:sz w:val="24"/>
            <w:szCs w:val="24"/>
          </w:rPr>
          <w:t xml:space="preserve">At </w:t>
        </w:r>
      </w:ins>
      <w:del w:id="569" w:author="Miller,  Dr. Harvey J." w:date="2019-10-09T16:03:00Z">
        <w:r w:rsidR="00FE182C" w:rsidRPr="00AF1CCE" w:rsidDel="004E1A87">
          <w:rPr>
            <w:rFonts w:ascii="Times New Roman" w:hAnsi="Times New Roman" w:cs="Times New Roman"/>
            <w:sz w:val="24"/>
            <w:szCs w:val="24"/>
          </w:rPr>
          <w:delText>I</w:delText>
        </w:r>
        <w:r w:rsidR="00BC07B9" w:rsidRPr="00AF1CCE" w:rsidDel="004E1A87">
          <w:rPr>
            <w:rFonts w:ascii="Times New Roman" w:hAnsi="Times New Roman" w:cs="Times New Roman"/>
            <w:sz w:val="24"/>
            <w:szCs w:val="24"/>
          </w:rPr>
          <w:delText xml:space="preserve">n </w:delText>
        </w:r>
      </w:del>
      <w:r w:rsidR="00BC07B9" w:rsidRPr="00AF1CCE">
        <w:rPr>
          <w:rFonts w:ascii="Times New Roman" w:hAnsi="Times New Roman" w:cs="Times New Roman"/>
          <w:sz w:val="24"/>
          <w:szCs w:val="24"/>
        </w:rPr>
        <w:t xml:space="preserve">the management level, traffic and city planners can </w:t>
      </w:r>
      <w:ins w:id="570" w:author="Miller,  Dr. Harvey J." w:date="2019-10-09T16:03:00Z">
        <w:r>
          <w:rPr>
            <w:rFonts w:ascii="Times New Roman" w:hAnsi="Times New Roman" w:cs="Times New Roman"/>
            <w:sz w:val="24"/>
            <w:szCs w:val="24"/>
          </w:rPr>
          <w:t xml:space="preserve">analyze </w:t>
        </w:r>
      </w:ins>
      <w:del w:id="571" w:author="Miller,  Dr. Harvey J." w:date="2019-10-09T16:03:00Z">
        <w:r w:rsidR="00BC07B9" w:rsidRPr="00AF1CCE" w:rsidDel="004E1A87">
          <w:rPr>
            <w:rFonts w:ascii="Times New Roman" w:hAnsi="Times New Roman" w:cs="Times New Roman"/>
            <w:sz w:val="24"/>
            <w:szCs w:val="24"/>
          </w:rPr>
          <w:delText xml:space="preserve">gain </w:delText>
        </w:r>
      </w:del>
      <w:ins w:id="572" w:author="Miller,  Dr. Harvey J." w:date="2019-10-09T16:03:00Z">
        <w:r>
          <w:rPr>
            <w:rFonts w:ascii="Times New Roman" w:hAnsi="Times New Roman" w:cs="Times New Roman"/>
            <w:sz w:val="24"/>
            <w:szCs w:val="24"/>
          </w:rPr>
          <w:t>the</w:t>
        </w:r>
      </w:ins>
      <w:del w:id="573" w:author="Miller,  Dr. Harvey J." w:date="2019-10-09T16:03:00Z">
        <w:r w:rsidR="00BC07B9" w:rsidRPr="00AF1CCE" w:rsidDel="004E1A87">
          <w:rPr>
            <w:rFonts w:ascii="Times New Roman" w:hAnsi="Times New Roman" w:cs="Times New Roman"/>
            <w:sz w:val="24"/>
            <w:szCs w:val="24"/>
          </w:rPr>
          <w:delText>empirical</w:delText>
        </w:r>
      </w:del>
      <w:r w:rsidR="00BC07B9" w:rsidRPr="00AF1CCE">
        <w:rPr>
          <w:rFonts w:ascii="Times New Roman" w:hAnsi="Times New Roman" w:cs="Times New Roman"/>
          <w:sz w:val="24"/>
          <w:szCs w:val="24"/>
        </w:rPr>
        <w:t xml:space="preserve"> </w:t>
      </w:r>
      <w:ins w:id="574" w:author="Miller,  Dr. Harvey J." w:date="2019-10-09T16:04:00Z">
        <w:r>
          <w:rPr>
            <w:rFonts w:ascii="Times New Roman" w:hAnsi="Times New Roman" w:cs="Times New Roman"/>
            <w:sz w:val="24"/>
            <w:szCs w:val="24"/>
          </w:rPr>
          <w:t xml:space="preserve">spatial and temporal </w:t>
        </w:r>
      </w:ins>
      <w:del w:id="575" w:author="Miller,  Dr. Harvey J." w:date="2019-10-09T16:04:00Z">
        <w:r w:rsidR="00BC07B9" w:rsidRPr="00AF1CCE" w:rsidDel="004E1A87">
          <w:rPr>
            <w:rFonts w:ascii="Times New Roman" w:hAnsi="Times New Roman" w:cs="Times New Roman"/>
            <w:sz w:val="24"/>
            <w:szCs w:val="24"/>
          </w:rPr>
          <w:delText>spatiotemporal</w:delText>
        </w:r>
      </w:del>
      <w:r w:rsidR="00BC07B9" w:rsidRPr="00AF1CCE">
        <w:rPr>
          <w:rFonts w:ascii="Times New Roman" w:hAnsi="Times New Roman" w:cs="Times New Roman"/>
          <w:sz w:val="24"/>
          <w:szCs w:val="24"/>
        </w:rPr>
        <w:t xml:space="preserve"> patterns </w:t>
      </w:r>
      <w:ins w:id="576" w:author="Miller,  Dr. Harvey J." w:date="2019-10-09T16:04:00Z">
        <w:r>
          <w:rPr>
            <w:rFonts w:ascii="Times New Roman" w:hAnsi="Times New Roman" w:cs="Times New Roman"/>
            <w:sz w:val="24"/>
            <w:szCs w:val="24"/>
          </w:rPr>
          <w:t xml:space="preserve">of risk and time penalties, </w:t>
        </w:r>
      </w:ins>
      <w:r w:rsidR="00BC07B9" w:rsidRPr="00AF1CCE">
        <w:rPr>
          <w:rFonts w:ascii="Times New Roman" w:hAnsi="Times New Roman" w:cs="Times New Roman"/>
          <w:sz w:val="24"/>
          <w:szCs w:val="24"/>
        </w:rPr>
        <w:t xml:space="preserve">and </w:t>
      </w:r>
      <w:ins w:id="577" w:author="Miller,  Dr. Harvey J." w:date="2019-10-09T16:04:00Z">
        <w:r>
          <w:rPr>
            <w:rFonts w:ascii="Times New Roman" w:hAnsi="Times New Roman" w:cs="Times New Roman"/>
            <w:sz w:val="24"/>
            <w:szCs w:val="24"/>
          </w:rPr>
          <w:t xml:space="preserve">adjust the system </w:t>
        </w:r>
      </w:ins>
      <w:del w:id="578" w:author="Miller,  Dr. Harvey J." w:date="2019-10-09T16:04:00Z">
        <w:r w:rsidR="00BC07B9" w:rsidRPr="00AF1CCE" w:rsidDel="004E1A87">
          <w:rPr>
            <w:rFonts w:ascii="Times New Roman" w:hAnsi="Times New Roman" w:cs="Times New Roman"/>
            <w:sz w:val="24"/>
            <w:szCs w:val="24"/>
          </w:rPr>
          <w:delText xml:space="preserve">design </w:delText>
        </w:r>
      </w:del>
      <w:r w:rsidR="00BC07B9" w:rsidRPr="00AF1CCE">
        <w:rPr>
          <w:rFonts w:ascii="Times New Roman" w:hAnsi="Times New Roman" w:cs="Times New Roman"/>
          <w:sz w:val="24"/>
          <w:szCs w:val="24"/>
        </w:rPr>
        <w:t>accordingly</w:t>
      </w:r>
      <w:r w:rsidR="00FE182C"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ins w:id="579" w:author="Miller,  Dr. Harvey J." w:date="2019-10-09T16:05:00Z">
        <w:r>
          <w:rPr>
            <w:rFonts w:ascii="Times New Roman" w:hAnsi="Times New Roman" w:cs="Times New Roman"/>
            <w:sz w:val="24"/>
            <w:szCs w:val="24"/>
          </w:rPr>
          <w:t xml:space="preserve">The patterns of </w:t>
        </w:r>
      </w:ins>
      <w:del w:id="580" w:author="Miller,  Dr. Harvey J." w:date="2019-10-09T16:05:00Z">
        <w:r w:rsidR="00AF1CCE" w:rsidRPr="00AF1CCE" w:rsidDel="004E1A87">
          <w:rPr>
            <w:rFonts w:ascii="Times New Roman" w:hAnsi="Times New Roman" w:cs="Times New Roman"/>
            <w:sz w:val="24"/>
            <w:szCs w:val="24"/>
          </w:rPr>
          <w:delText xml:space="preserve">Just like PT system delay’s empirical pattern, </w:delText>
        </w:r>
      </w:del>
      <w:r w:rsidR="00AF1CCE" w:rsidRPr="00AF1CCE">
        <w:rPr>
          <w:rFonts w:ascii="Times New Roman" w:hAnsi="Times New Roman" w:cs="Times New Roman"/>
          <w:sz w:val="24"/>
          <w:szCs w:val="24"/>
        </w:rPr>
        <w:t>TR and ATTP</w:t>
      </w:r>
      <w:ins w:id="581" w:author="Miller,  Dr. Harvey J." w:date="2019-10-09T16:05:00Z">
        <w:r>
          <w:rPr>
            <w:rFonts w:ascii="Times New Roman" w:hAnsi="Times New Roman" w:cs="Times New Roman"/>
            <w:sz w:val="24"/>
            <w:szCs w:val="24"/>
          </w:rPr>
          <w:t>s</w:t>
        </w:r>
      </w:ins>
      <w:del w:id="582" w:author="Miller,  Dr. Harvey J." w:date="2019-10-09T16:05:00Z">
        <w:r w:rsidR="00AF1CCE" w:rsidRPr="00AF1CCE" w:rsidDel="004E1A87">
          <w:rPr>
            <w:rFonts w:ascii="Times New Roman" w:hAnsi="Times New Roman" w:cs="Times New Roman"/>
            <w:sz w:val="24"/>
            <w:szCs w:val="24"/>
          </w:rPr>
          <w:delText>’s pattern</w:delText>
        </w:r>
      </w:del>
      <w:r w:rsidR="00AF1CCE" w:rsidRPr="00AF1CCE">
        <w:rPr>
          <w:rFonts w:ascii="Times New Roman" w:hAnsi="Times New Roman" w:cs="Times New Roman"/>
          <w:sz w:val="24"/>
          <w:szCs w:val="24"/>
        </w:rPr>
        <w:t xml:space="preserve"> can </w:t>
      </w:r>
      <w:del w:id="583" w:author="Miller,  Dr. Harvey J." w:date="2019-10-09T16:05:00Z">
        <w:r w:rsidR="00D86B9D" w:rsidDel="004E1A87">
          <w:rPr>
            <w:rFonts w:ascii="Times New Roman" w:hAnsi="Times New Roman" w:cs="Times New Roman"/>
            <w:sz w:val="24"/>
            <w:szCs w:val="24"/>
          </w:rPr>
          <w:delText xml:space="preserve">also </w:delText>
        </w:r>
      </w:del>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 xml:space="preserve">information about the road design, </w:t>
      </w:r>
      <w:ins w:id="584" w:author="Miller,  Dr. Harvey J." w:date="2019-10-09T16:05:00Z">
        <w:r>
          <w:rPr>
            <w:rFonts w:ascii="Times New Roman" w:hAnsi="Times New Roman" w:cs="Times New Roman"/>
            <w:sz w:val="24"/>
            <w:szCs w:val="24"/>
          </w:rPr>
          <w:t>the transit</w:t>
        </w:r>
      </w:ins>
      <w:del w:id="585" w:author="Miller,  Dr. Harvey J." w:date="2019-10-09T16:05:00Z">
        <w:r w:rsidR="00D86B9D" w:rsidDel="004E1A87">
          <w:rPr>
            <w:rFonts w:ascii="Times New Roman" w:hAnsi="Times New Roman" w:cs="Times New Roman"/>
            <w:sz w:val="24"/>
            <w:szCs w:val="24"/>
          </w:rPr>
          <w:delText>PT</w:delText>
        </w:r>
      </w:del>
      <w:r w:rsidR="00D86B9D">
        <w:rPr>
          <w:rFonts w:ascii="Times New Roman" w:hAnsi="Times New Roman" w:cs="Times New Roman"/>
          <w:sz w:val="24"/>
          <w:szCs w:val="24"/>
        </w:rPr>
        <w:t xml:space="preserve"> system’s design, and other transport and non-transport factors in the domain of city planning.</w:t>
      </w:r>
      <w:r w:rsidR="00C80DB3">
        <w:rPr>
          <w:rFonts w:ascii="Times New Roman" w:hAnsi="Times New Roman" w:cs="Times New Roman"/>
          <w:sz w:val="24"/>
          <w:szCs w:val="24"/>
        </w:rPr>
        <w:t xml:space="preserve"> </w:t>
      </w:r>
      <w:del w:id="586" w:author="Miller,  Dr. Harvey J." w:date="2019-10-09T16:06:00Z">
        <w:r w:rsidR="00C80DB3" w:rsidDel="004E1A87">
          <w:rPr>
            <w:rFonts w:ascii="Times New Roman" w:hAnsi="Times New Roman" w:cs="Times New Roman"/>
            <w:sz w:val="24"/>
            <w:szCs w:val="24"/>
          </w:rPr>
          <w:delText xml:space="preserve">The information is not limited to geographic pattern, but also temporal. </w:delText>
        </w:r>
      </w:del>
      <w:r w:rsidR="00C80DB3">
        <w:rPr>
          <w:rFonts w:ascii="Times New Roman" w:hAnsi="Times New Roman" w:cs="Times New Roman"/>
          <w:sz w:val="24"/>
          <w:szCs w:val="24"/>
        </w:rPr>
        <w:t xml:space="preserve">For example, after a major route adjustment, </w:t>
      </w:r>
      <w:ins w:id="587" w:author="Miller,  Dr. Harvey J." w:date="2019-10-09T16:06:00Z">
        <w:r>
          <w:rPr>
            <w:rFonts w:ascii="Times New Roman" w:hAnsi="Times New Roman" w:cs="Times New Roman"/>
            <w:sz w:val="24"/>
            <w:szCs w:val="24"/>
          </w:rPr>
          <w:t>managers can assess the changes in transfer risk and time penalties</w:t>
        </w:r>
      </w:ins>
      <w:del w:id="588" w:author="Miller,  Dr. Harvey J." w:date="2019-10-09T16:07:00Z">
        <w:r w:rsidR="006E55F8" w:rsidDel="004E1A87">
          <w:rPr>
            <w:rFonts w:ascii="Times New Roman" w:hAnsi="Times New Roman" w:cs="Times New Roman"/>
            <w:sz w:val="24"/>
            <w:szCs w:val="24"/>
          </w:rPr>
          <w:delText xml:space="preserve">it has been proven that </w:delText>
        </w:r>
        <w:r w:rsidR="00291A50" w:rsidDel="004E1A87">
          <w:rPr>
            <w:rFonts w:ascii="Times New Roman" w:hAnsi="Times New Roman" w:cs="Times New Roman"/>
            <w:sz w:val="24"/>
            <w:szCs w:val="24"/>
          </w:rPr>
          <w:delText>validation and comparison</w:delText>
        </w:r>
        <w:r w:rsidR="006E55F8" w:rsidDel="004E1A87">
          <w:rPr>
            <w:rFonts w:ascii="Times New Roman" w:hAnsi="Times New Roman" w:cs="Times New Roman"/>
            <w:sz w:val="24"/>
            <w:szCs w:val="24"/>
          </w:rPr>
          <w:delText xml:space="preserve"> </w:delText>
        </w:r>
        <w:r w:rsidR="002A02F6" w:rsidDel="004E1A87">
          <w:rPr>
            <w:rFonts w:ascii="Times New Roman" w:hAnsi="Times New Roman" w:cs="Times New Roman"/>
            <w:sz w:val="24"/>
            <w:szCs w:val="24"/>
          </w:rPr>
          <w:delText xml:space="preserve">of </w:delText>
        </w:r>
        <w:r w:rsidR="00162E19" w:rsidDel="004E1A87">
          <w:rPr>
            <w:rFonts w:ascii="Times New Roman" w:hAnsi="Times New Roman" w:cs="Times New Roman"/>
            <w:sz w:val="24"/>
            <w:szCs w:val="24"/>
          </w:rPr>
          <w:delText>before and after</w:delText>
        </w:r>
        <w:r w:rsidR="006E55F8" w:rsidDel="004E1A87">
          <w:rPr>
            <w:rFonts w:ascii="Times New Roman" w:hAnsi="Times New Roman" w:cs="Times New Roman"/>
            <w:sz w:val="24"/>
            <w:szCs w:val="24"/>
          </w:rPr>
          <w:delText xml:space="preserve"> the change is crucial and informative </w:delText>
        </w:r>
        <w:r w:rsidR="006E55F8" w:rsidDel="004E1A87">
          <w:rPr>
            <w:rFonts w:ascii="Times New Roman" w:hAnsi="Times New Roman" w:cs="Times New Roman"/>
            <w:sz w:val="24"/>
            <w:szCs w:val="24"/>
          </w:rPr>
          <w:fldChar w:fldCharType="begin" w:fldLock="1"/>
        </w:r>
        <w:r w:rsidR="0096524C" w:rsidDel="004E1A87">
          <w:rPr>
            <w:rFonts w:ascii="Times New Roman" w:hAnsi="Times New Roman" w:cs="Times New Roman"/>
            <w:sz w:val="24"/>
            <w:szCs w:val="24"/>
          </w:rPr>
          <w:del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delInstrText>
        </w:r>
        <w:r w:rsidR="006E55F8" w:rsidDel="004E1A87">
          <w:rPr>
            <w:rFonts w:ascii="Times New Roman" w:hAnsi="Times New Roman" w:cs="Times New Roman"/>
            <w:sz w:val="24"/>
            <w:szCs w:val="24"/>
          </w:rPr>
          <w:fldChar w:fldCharType="separate"/>
        </w:r>
        <w:r w:rsidR="006E55F8" w:rsidRPr="00C80DB3" w:rsidDel="004E1A87">
          <w:rPr>
            <w:rFonts w:ascii="Times New Roman" w:hAnsi="Times New Roman" w:cs="Times New Roman"/>
            <w:noProof/>
            <w:sz w:val="24"/>
            <w:szCs w:val="24"/>
          </w:rPr>
          <w:delText>(Lee &amp; Miller, 2018)</w:delText>
        </w:r>
        <w:r w:rsidR="006E55F8" w:rsidDel="004E1A87">
          <w:rPr>
            <w:rFonts w:ascii="Times New Roman" w:hAnsi="Times New Roman" w:cs="Times New Roman"/>
            <w:sz w:val="24"/>
            <w:szCs w:val="24"/>
          </w:rPr>
          <w:fldChar w:fldCharType="end"/>
        </w:r>
      </w:del>
      <w:r w:rsidR="006E55F8">
        <w:rPr>
          <w:rFonts w:ascii="Times New Roman" w:hAnsi="Times New Roman" w:cs="Times New Roman"/>
          <w:sz w:val="24"/>
          <w:szCs w:val="24"/>
        </w:rPr>
        <w:t xml:space="preserve">. </w:t>
      </w:r>
      <w:commentRangeStart w:id="589"/>
      <w:r w:rsidR="006E55F8">
        <w:rPr>
          <w:rFonts w:ascii="Times New Roman" w:hAnsi="Times New Roman" w:cs="Times New Roman"/>
          <w:sz w:val="24"/>
          <w:szCs w:val="24"/>
        </w:rPr>
        <w:t>Similarly, t</w:t>
      </w:r>
      <w:r w:rsidR="00C80DB3">
        <w:rPr>
          <w:rFonts w:ascii="Times New Roman" w:hAnsi="Times New Roman" w:cs="Times New Roman"/>
          <w:sz w:val="24"/>
          <w:szCs w:val="24"/>
        </w:rPr>
        <w:t xml:space="preserve">raffic planners can compare the </w:t>
      </w:r>
      <w:ins w:id="590" w:author="Miller,  Dr. Harvey J." w:date="2019-10-09T16:07:00Z">
        <w:r>
          <w:rPr>
            <w:rFonts w:ascii="Times New Roman" w:hAnsi="Times New Roman" w:cs="Times New Roman"/>
            <w:sz w:val="24"/>
            <w:szCs w:val="24"/>
          </w:rPr>
          <w:t xml:space="preserve">risk and penalty </w:t>
        </w:r>
      </w:ins>
      <w:del w:id="591" w:author="Miller,  Dr. Harvey J." w:date="2019-10-09T16:07:00Z">
        <w:r w:rsidR="00C80DB3" w:rsidDel="004E1A87">
          <w:rPr>
            <w:rFonts w:ascii="Times New Roman" w:hAnsi="Times New Roman" w:cs="Times New Roman"/>
            <w:sz w:val="24"/>
            <w:szCs w:val="24"/>
          </w:rPr>
          <w:delText xml:space="preserve">transfer </w:delText>
        </w:r>
      </w:del>
      <w:r w:rsidR="00C80DB3">
        <w:rPr>
          <w:rFonts w:ascii="Times New Roman" w:hAnsi="Times New Roman" w:cs="Times New Roman"/>
          <w:sz w:val="24"/>
          <w:szCs w:val="24"/>
        </w:rPr>
        <w:t>indexes</w:t>
      </w:r>
      <w:ins w:id="592" w:author="Liu, Luyu" w:date="2019-10-09T19:55:00Z">
        <w:r w:rsidR="004F51F2">
          <w:rPr>
            <w:rFonts w:ascii="Times New Roman" w:hAnsi="Times New Roman" w:cs="Times New Roman"/>
            <w:sz w:val="24"/>
            <w:szCs w:val="24"/>
          </w:rPr>
          <w:t xml:space="preserve"> before and after the transit route </w:t>
        </w:r>
      </w:ins>
      <w:ins w:id="593" w:author="Liu, Luyu" w:date="2019-10-09T20:03:00Z">
        <w:r w:rsidR="00B515CD">
          <w:rPr>
            <w:rFonts w:ascii="Times New Roman" w:hAnsi="Times New Roman" w:cs="Times New Roman"/>
            <w:sz w:val="24"/>
            <w:szCs w:val="24"/>
          </w:rPr>
          <w:t>redesign</w:t>
        </w:r>
      </w:ins>
      <w:ins w:id="594" w:author="Liu, Luyu" w:date="2019-10-10T11:27:00Z">
        <w:r w:rsidR="00CB047E">
          <w:rPr>
            <w:rFonts w:ascii="Times New Roman" w:hAnsi="Times New Roman" w:cs="Times New Roman"/>
            <w:sz w:val="24"/>
            <w:szCs w:val="24"/>
          </w:rPr>
          <w:t xml:space="preserve">, which can provide substantial </w:t>
        </w:r>
      </w:ins>
      <w:ins w:id="595" w:author="Liu, Luyu" w:date="2019-10-10T11:28:00Z">
        <w:r w:rsidR="00734E72">
          <w:rPr>
            <w:rFonts w:ascii="Times New Roman" w:hAnsi="Times New Roman" w:cs="Times New Roman"/>
            <w:sz w:val="24"/>
            <w:szCs w:val="24"/>
          </w:rPr>
          <w:t>evidence</w:t>
        </w:r>
      </w:ins>
      <w:r w:rsidR="00C80DB3">
        <w:rPr>
          <w:rFonts w:ascii="Times New Roman" w:hAnsi="Times New Roman" w:cs="Times New Roman"/>
          <w:sz w:val="24"/>
          <w:szCs w:val="24"/>
        </w:rPr>
        <w:t xml:space="preserve"> to validate</w:t>
      </w:r>
      <w:ins w:id="596" w:author="Liu, Luyu" w:date="2019-10-10T11:28:00Z">
        <w:r w:rsidR="00734E72">
          <w:rPr>
            <w:rFonts w:ascii="Times New Roman" w:hAnsi="Times New Roman" w:cs="Times New Roman"/>
            <w:sz w:val="24"/>
            <w:szCs w:val="24"/>
          </w:rPr>
          <w:t xml:space="preserve"> and justify</w:t>
        </w:r>
      </w:ins>
      <w:r w:rsidR="00C80DB3">
        <w:rPr>
          <w:rFonts w:ascii="Times New Roman" w:hAnsi="Times New Roman" w:cs="Times New Roman"/>
          <w:sz w:val="24"/>
          <w:szCs w:val="24"/>
        </w:rPr>
        <w:t xml:space="preserve"> the efficiency of the change.</w:t>
      </w:r>
      <w:commentRangeEnd w:id="589"/>
      <w:r>
        <w:rPr>
          <w:rStyle w:val="CommentReference"/>
        </w:rPr>
        <w:commentReference w:id="589"/>
      </w:r>
      <w:del w:id="597" w:author="Miller,  Dr. Harvey J." w:date="2019-10-09T16:08:00Z">
        <w:r w:rsidR="00C80DB3" w:rsidDel="004E1A87">
          <w:rPr>
            <w:rFonts w:ascii="Times New Roman" w:hAnsi="Times New Roman" w:cs="Times New Roman"/>
            <w:sz w:val="24"/>
            <w:szCs w:val="24"/>
          </w:rPr>
          <w:delText xml:space="preserve"> </w:delText>
        </w:r>
        <w:r w:rsidR="00162E19" w:rsidDel="004E1A87">
          <w:rPr>
            <w:rFonts w:ascii="Times New Roman" w:hAnsi="Times New Roman" w:cs="Times New Roman"/>
            <w:sz w:val="24"/>
            <w:szCs w:val="24"/>
          </w:rPr>
          <w:delText xml:space="preserve">Both the geographic and temporal </w:delText>
        </w:r>
        <w:r w:rsidR="002F0890" w:rsidDel="004E1A87">
          <w:rPr>
            <w:rFonts w:ascii="Times New Roman" w:hAnsi="Times New Roman" w:cs="Times New Roman"/>
            <w:sz w:val="24"/>
            <w:szCs w:val="24"/>
          </w:rPr>
          <w:delText>empirical pattern can contribute to the improvement of the transit system.</w:delText>
        </w:r>
      </w:del>
    </w:p>
    <w:p w14:paraId="6E915CA2" w14:textId="70E214F3" w:rsidR="00361813" w:rsidRPr="00A02956" w:rsidRDefault="004E1A87" w:rsidP="00AF1CCE">
      <w:pPr>
        <w:pStyle w:val="ListParagraph"/>
        <w:numPr>
          <w:ilvl w:val="0"/>
          <w:numId w:val="8"/>
        </w:numPr>
        <w:spacing w:line="240" w:lineRule="auto"/>
        <w:jc w:val="both"/>
        <w:rPr>
          <w:rFonts w:ascii="Times New Roman" w:hAnsi="Times New Roman" w:cs="Times New Roman"/>
          <w:sz w:val="24"/>
          <w:szCs w:val="24"/>
        </w:rPr>
      </w:pPr>
      <w:ins w:id="598" w:author="Miller,  Dr. Harvey J." w:date="2019-10-09T16:09:00Z">
        <w:r>
          <w:rPr>
            <w:rFonts w:ascii="Times New Roman" w:hAnsi="Times New Roman" w:cs="Times New Roman"/>
            <w:sz w:val="24"/>
            <w:szCs w:val="24"/>
          </w:rPr>
          <w:t>At</w:t>
        </w:r>
      </w:ins>
      <w:del w:id="599" w:author="Miller,  Dr. Harvey J." w:date="2019-10-09T16:09:00Z">
        <w:r w:rsidR="00FE182C" w:rsidRPr="00AF1CCE" w:rsidDel="004E1A87">
          <w:rPr>
            <w:rFonts w:ascii="Times New Roman" w:hAnsi="Times New Roman" w:cs="Times New Roman"/>
            <w:sz w:val="24"/>
            <w:szCs w:val="24"/>
          </w:rPr>
          <w:delText>I</w:delText>
        </w:r>
        <w:r w:rsidR="00E22DA2" w:rsidRPr="00AF1CCE" w:rsidDel="004E1A87">
          <w:rPr>
            <w:rFonts w:ascii="Times New Roman" w:hAnsi="Times New Roman" w:cs="Times New Roman"/>
            <w:sz w:val="24"/>
            <w:szCs w:val="24"/>
          </w:rPr>
          <w:delText>n</w:delText>
        </w:r>
      </w:del>
      <w:r w:rsidR="00E22DA2" w:rsidRPr="00AF1CCE">
        <w:rPr>
          <w:rFonts w:ascii="Times New Roman" w:hAnsi="Times New Roman" w:cs="Times New Roman"/>
          <w:sz w:val="24"/>
          <w:szCs w:val="24"/>
        </w:rPr>
        <w:t xml:space="preserve">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 xml:space="preserve">compare different </w:t>
      </w:r>
      <w:ins w:id="600" w:author="Miller,  Dr. Harvey J." w:date="2019-10-09T16:09:00Z">
        <w:r>
          <w:rPr>
            <w:rFonts w:ascii="Times New Roman" w:hAnsi="Times New Roman" w:cs="Times New Roman"/>
            <w:sz w:val="24"/>
            <w:szCs w:val="24"/>
          </w:rPr>
          <w:t>public transit</w:t>
        </w:r>
      </w:ins>
      <w:del w:id="601" w:author="Miller,  Dr. Harvey J." w:date="2019-10-09T16:09:00Z">
        <w:r w:rsidR="00B132C5" w:rsidRPr="00AF1CCE" w:rsidDel="004E1A87">
          <w:rPr>
            <w:rFonts w:ascii="Times New Roman" w:hAnsi="Times New Roman" w:cs="Times New Roman"/>
            <w:sz w:val="24"/>
            <w:szCs w:val="24"/>
          </w:rPr>
          <w:delText>PT</w:delText>
        </w:r>
      </w:del>
      <w:r w:rsidR="00B132C5" w:rsidRPr="00AF1CCE">
        <w:rPr>
          <w:rFonts w:ascii="Times New Roman" w:hAnsi="Times New Roman" w:cs="Times New Roman"/>
          <w:sz w:val="24"/>
          <w:szCs w:val="24"/>
        </w:rPr>
        <w:t xml:space="preserve">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Unlike some composite indexes that are hard to compare with each other, transfer risk and total time penalty are all comparable across different systems</w:t>
      </w:r>
      <w:del w:id="602" w:author="Miller,  Dr. Harvey J." w:date="2019-10-09T16:10:00Z">
        <w:r w:rsidR="00FB6085" w:rsidRPr="00AF1CCE" w:rsidDel="004E1A87">
          <w:rPr>
            <w:rFonts w:ascii="Times New Roman" w:hAnsi="Times New Roman" w:cs="Times New Roman"/>
            <w:sz w:val="24"/>
            <w:szCs w:val="24"/>
          </w:rPr>
          <w:delText xml:space="preserve">, since TR is percentage and </w:delText>
        </w:r>
        <w:r w:rsidR="00BE3230" w:rsidRPr="00AF1CCE" w:rsidDel="004E1A87">
          <w:rPr>
            <w:rFonts w:ascii="Times New Roman" w:hAnsi="Times New Roman" w:cs="Times New Roman"/>
            <w:sz w:val="24"/>
            <w:szCs w:val="24"/>
          </w:rPr>
          <w:delText>A</w:delText>
        </w:r>
        <w:r w:rsidR="00FB6085" w:rsidRPr="00AF1CCE" w:rsidDel="004E1A87">
          <w:rPr>
            <w:rFonts w:ascii="Times New Roman" w:hAnsi="Times New Roman" w:cs="Times New Roman"/>
            <w:sz w:val="24"/>
            <w:szCs w:val="24"/>
          </w:rPr>
          <w:delText>TTP is time</w:delText>
        </w:r>
      </w:del>
      <w:r w:rsidR="00FB6085" w:rsidRPr="00AF1CCE">
        <w:rPr>
          <w:rFonts w:ascii="Times New Roman" w:hAnsi="Times New Roman" w:cs="Times New Roman"/>
          <w:sz w:val="24"/>
          <w:szCs w:val="24"/>
        </w:rPr>
        <w:t xml:space="preserv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w:t>
      </w:r>
      <w:del w:id="603" w:author="Liu, Luyu" w:date="2019-10-09T18:53:00Z">
        <w:r w:rsidR="00361813" w:rsidRPr="00AF1CCE" w:rsidDel="00364587">
          <w:rPr>
            <w:rFonts w:ascii="Times New Roman" w:eastAsia="Yu Mincho" w:hAnsi="Times New Roman" w:cs="Times New Roman"/>
            <w:sz w:val="24"/>
            <w:szCs w:val="24"/>
            <w:lang w:eastAsia="ja-JP"/>
          </w:rPr>
          <w:delText xml:space="preserve">PT </w:delText>
        </w:r>
      </w:del>
      <w:ins w:id="604" w:author="Liu, Luyu" w:date="2019-10-09T18:53:00Z">
        <w:r w:rsidR="00364587">
          <w:rPr>
            <w:rFonts w:ascii="Times New Roman" w:eastAsia="Yu Mincho" w:hAnsi="Times New Roman" w:cs="Times New Roman"/>
            <w:sz w:val="24"/>
            <w:szCs w:val="24"/>
            <w:lang w:eastAsia="ja-JP"/>
          </w:rPr>
          <w:t>transit</w:t>
        </w:r>
        <w:r w:rsidR="00364587" w:rsidRPr="00AF1CCE">
          <w:rPr>
            <w:rFonts w:ascii="Times New Roman" w:eastAsia="Yu Mincho" w:hAnsi="Times New Roman" w:cs="Times New Roman"/>
            <w:sz w:val="24"/>
            <w:szCs w:val="24"/>
            <w:lang w:eastAsia="ja-JP"/>
          </w:rPr>
          <w:t xml:space="preserve"> </w:t>
        </w:r>
      </w:ins>
      <w:r w:rsidR="00361813" w:rsidRPr="00AF1CCE">
        <w:rPr>
          <w:rFonts w:ascii="Times New Roman" w:eastAsia="Yu Mincho" w:hAnsi="Times New Roman" w:cs="Times New Roman"/>
          <w:sz w:val="24"/>
          <w:szCs w:val="24"/>
          <w:lang w:eastAsia="ja-JP"/>
        </w:rPr>
        <w:t>system with published GTFS schedul</w:t>
      </w:r>
      <w:bookmarkStart w:id="605" w:name="_GoBack"/>
      <w:bookmarkEnd w:id="605"/>
      <w:r w:rsidR="00361813" w:rsidRPr="00AF1CCE">
        <w:rPr>
          <w:rFonts w:ascii="Times New Roman" w:eastAsia="Yu Mincho" w:hAnsi="Times New Roman" w:cs="Times New Roman"/>
          <w:sz w:val="24"/>
          <w:szCs w:val="24"/>
          <w:lang w:eastAsia="ja-JP"/>
        </w:rPr>
        <w:t>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5FB4A9A7" w:rsidR="00361813" w:rsidDel="004E1A87" w:rsidRDefault="00361813" w:rsidP="00361813">
      <w:pPr>
        <w:spacing w:line="240" w:lineRule="auto"/>
        <w:jc w:val="both"/>
        <w:rPr>
          <w:del w:id="606" w:author="Miller,  Dr. Harvey J." w:date="2019-10-09T16:10:00Z"/>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577A8A27"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w:t>
      </w:r>
      <w:ins w:id="607" w:author="Miller,  Dr. Harvey J." w:date="2019-10-09T16:12:00Z">
        <w:r w:rsidR="004251AF">
          <w:rPr>
            <w:rFonts w:ascii="Times New Roman" w:eastAsia="Yu Mincho" w:hAnsi="Times New Roman" w:cs="Times New Roman"/>
            <w:sz w:val="24"/>
            <w:szCs w:val="24"/>
            <w:lang w:eastAsia="ja-JP"/>
          </w:rPr>
          <w:t>e. W</w:t>
        </w:r>
      </w:ins>
      <w:del w:id="608" w:author="Miller,  Dr. Harvey J." w:date="2019-10-09T16:12:00Z">
        <w:r w:rsidR="00BD5C25" w:rsidDel="004251AF">
          <w:rPr>
            <w:rFonts w:ascii="Times New Roman" w:eastAsia="Yu Mincho" w:hAnsi="Times New Roman" w:cs="Times New Roman"/>
            <w:sz w:val="24"/>
            <w:szCs w:val="24"/>
            <w:lang w:eastAsia="ja-JP"/>
          </w:rPr>
          <w:delText>e;</w:delText>
        </w:r>
        <w:r w:rsidR="0046248B" w:rsidDel="004251AF">
          <w:rPr>
            <w:rFonts w:ascii="Times New Roman" w:eastAsia="Yu Mincho" w:hAnsi="Times New Roman" w:cs="Times New Roman"/>
            <w:sz w:val="24"/>
            <w:szCs w:val="24"/>
            <w:lang w:eastAsia="ja-JP"/>
          </w:rPr>
          <w:delText xml:space="preserve"> </w:delText>
        </w:r>
        <w:r w:rsidR="00353D07" w:rsidDel="004251AF">
          <w:rPr>
            <w:rFonts w:ascii="Times New Roman" w:eastAsia="Yu Mincho" w:hAnsi="Times New Roman" w:cs="Times New Roman"/>
            <w:sz w:val="24"/>
            <w:szCs w:val="24"/>
            <w:lang w:eastAsia="ja-JP"/>
          </w:rPr>
          <w:delText>Moreover</w:delText>
        </w:r>
        <w:r w:rsidR="00477FBA" w:rsidDel="004251AF">
          <w:rPr>
            <w:rFonts w:ascii="Times New Roman" w:eastAsia="Yu Mincho" w:hAnsi="Times New Roman" w:cs="Times New Roman"/>
            <w:sz w:val="24"/>
            <w:szCs w:val="24"/>
            <w:lang w:eastAsia="ja-JP"/>
          </w:rPr>
          <w:delText>, w</w:delText>
        </w:r>
      </w:del>
      <w:r w:rsidR="00477FBA">
        <w:rPr>
          <w:rFonts w:ascii="Times New Roman" w:eastAsia="Yu Mincho" w:hAnsi="Times New Roman" w:cs="Times New Roman"/>
          <w:sz w:val="24"/>
          <w:szCs w:val="24"/>
          <w:lang w:eastAsia="ja-JP"/>
        </w:rPr>
        <w:t xml:space="preserve">e </w:t>
      </w:r>
      <w:ins w:id="609" w:author="Miller,  Dr. Harvey J." w:date="2019-10-09T16:12:00Z">
        <w:r w:rsidR="004251AF">
          <w:rPr>
            <w:rFonts w:ascii="Times New Roman" w:eastAsia="Yu Mincho" w:hAnsi="Times New Roman" w:cs="Times New Roman"/>
            <w:sz w:val="24"/>
            <w:szCs w:val="24"/>
            <w:lang w:eastAsia="ja-JP"/>
          </w:rPr>
          <w:t xml:space="preserve">received </w:t>
        </w:r>
      </w:ins>
      <w:del w:id="610" w:author="Miller,  Dr. Harvey J." w:date="2019-10-09T16:12:00Z">
        <w:r w:rsidR="00353D07" w:rsidDel="004251AF">
          <w:rPr>
            <w:rFonts w:ascii="Times New Roman" w:eastAsia="Yu Mincho" w:hAnsi="Times New Roman" w:cs="Times New Roman"/>
            <w:sz w:val="24"/>
            <w:szCs w:val="24"/>
            <w:lang w:eastAsia="ja-JP"/>
          </w:rPr>
          <w:delText xml:space="preserve">requested </w:delText>
        </w:r>
      </w:del>
      <w:r w:rsidR="00353D07">
        <w:rPr>
          <w:rFonts w:ascii="Times New Roman" w:eastAsia="Yu Mincho" w:hAnsi="Times New Roman" w:cs="Times New Roman"/>
          <w:sz w:val="24"/>
          <w:szCs w:val="24"/>
          <w:lang w:eastAsia="ja-JP"/>
        </w:rPr>
        <w:t>APC dataset from May 2018 to January 2019 from COTA system administrators</w:t>
      </w:r>
      <w:r w:rsidR="00477FBA">
        <w:rPr>
          <w:rFonts w:ascii="Times New Roman" w:eastAsia="Yu Mincho" w:hAnsi="Times New Roman" w:cs="Times New Roman"/>
          <w:sz w:val="24"/>
          <w:szCs w:val="24"/>
          <w:lang w:eastAsia="ja-JP"/>
        </w:rPr>
        <w:t xml:space="preserve">. </w:t>
      </w:r>
      <w:del w:id="611" w:author="Miller,  Dr. Harvey J." w:date="2019-10-09T16:13:00Z">
        <w:r w:rsidR="0061064E" w:rsidDel="004251AF">
          <w:rPr>
            <w:rFonts w:ascii="Times New Roman" w:eastAsia="Yu Mincho" w:hAnsi="Times New Roman" w:cs="Times New Roman"/>
            <w:sz w:val="24"/>
            <w:szCs w:val="24"/>
            <w:lang w:eastAsia="ja-JP"/>
          </w:rPr>
          <w:delText xml:space="preserve">APC dataset’s coverage </w:delText>
        </w:r>
      </w:del>
      <w:del w:id="612" w:author="Miller,  Dr. Harvey J." w:date="2019-10-09T16:11:00Z">
        <w:r w:rsidR="0061064E" w:rsidDel="004E1A87">
          <w:rPr>
            <w:rFonts w:ascii="Times New Roman" w:eastAsia="Yu Mincho" w:hAnsi="Times New Roman" w:cs="Times New Roman"/>
            <w:sz w:val="24"/>
            <w:szCs w:val="24"/>
            <w:lang w:eastAsia="ja-JP"/>
          </w:rPr>
          <w:delText xml:space="preserve">is not </w:delText>
        </w:r>
      </w:del>
      <w:del w:id="613" w:author="Miller,  Dr. Harvey J." w:date="2019-10-09T16:10:00Z">
        <w:r w:rsidR="0061064E" w:rsidDel="004E1A87">
          <w:rPr>
            <w:rFonts w:ascii="Times New Roman" w:eastAsia="Yu Mincho" w:hAnsi="Times New Roman" w:cs="Times New Roman"/>
            <w:sz w:val="24"/>
            <w:szCs w:val="24"/>
            <w:lang w:eastAsia="ja-JP"/>
          </w:rPr>
          <w:delText>100%</w:delText>
        </w:r>
      </w:del>
      <w:del w:id="614" w:author="Miller,  Dr. Harvey J." w:date="2019-10-09T16:13:00Z">
        <w:r w:rsidR="0061064E" w:rsidDel="004251AF">
          <w:rPr>
            <w:rFonts w:ascii="Times New Roman" w:eastAsia="Yu Mincho" w:hAnsi="Times New Roman" w:cs="Times New Roman"/>
            <w:sz w:val="24"/>
            <w:szCs w:val="24"/>
            <w:lang w:eastAsia="ja-JP"/>
          </w:rPr>
          <w:delText xml:space="preserve"> </w:delText>
        </w:r>
      </w:del>
      <w:del w:id="615" w:author="Miller,  Dr. Harvey J." w:date="2019-10-09T16:11:00Z">
        <w:r w:rsidR="0061064E" w:rsidDel="004E1A87">
          <w:rPr>
            <w:rFonts w:ascii="Times New Roman" w:eastAsia="Yu Mincho" w:hAnsi="Times New Roman" w:cs="Times New Roman"/>
            <w:sz w:val="24"/>
            <w:szCs w:val="24"/>
            <w:lang w:eastAsia="ja-JP"/>
          </w:rPr>
          <w:delText xml:space="preserve">and cannot sustain the whole </w:delText>
        </w:r>
        <w:r w:rsidR="00366CAB" w:rsidDel="004E1A87">
          <w:rPr>
            <w:rFonts w:ascii="Times New Roman" w:eastAsia="Yu Mincho" w:hAnsi="Times New Roman" w:cs="Times New Roman"/>
            <w:sz w:val="24"/>
            <w:szCs w:val="24"/>
            <w:lang w:eastAsia="ja-JP"/>
          </w:rPr>
          <w:delText xml:space="preserve">measure </w:delText>
        </w:r>
      </w:del>
      <w:del w:id="616" w:author="Miller,  Dr. Harvey J." w:date="2019-10-09T16:13:00Z">
        <w:r w:rsidR="0061064E" w:rsidDel="004251AF">
          <w:rPr>
            <w:rFonts w:ascii="Times New Roman" w:eastAsia="Yu Mincho" w:hAnsi="Times New Roman" w:cs="Times New Roman"/>
            <w:sz w:val="24"/>
            <w:szCs w:val="24"/>
            <w:lang w:eastAsia="ja-JP"/>
          </w:rPr>
          <w:delText xml:space="preserve">system </w:delText>
        </w:r>
      </w:del>
      <w:del w:id="617" w:author="Miller,  Dr. Harvey J." w:date="2019-10-09T16:11:00Z">
        <w:r w:rsidR="0061064E" w:rsidDel="004E1A87">
          <w:rPr>
            <w:rFonts w:ascii="Times New Roman" w:eastAsia="Yu Mincho" w:hAnsi="Times New Roman" w:cs="Times New Roman"/>
            <w:sz w:val="24"/>
            <w:szCs w:val="24"/>
            <w:lang w:eastAsia="ja-JP"/>
          </w:rPr>
          <w:delText>alone</w:delText>
        </w:r>
        <w:r w:rsidR="0061064E" w:rsidDel="004251AF">
          <w:rPr>
            <w:rFonts w:ascii="Times New Roman" w:eastAsia="Yu Mincho" w:hAnsi="Times New Roman" w:cs="Times New Roman"/>
            <w:sz w:val="24"/>
            <w:szCs w:val="24"/>
            <w:lang w:eastAsia="ja-JP"/>
          </w:rPr>
          <w:delText xml:space="preserve">. </w:delText>
        </w:r>
      </w:del>
      <w:del w:id="618" w:author="Miller,  Dr. Harvey J." w:date="2019-10-09T16:13:00Z">
        <w:r w:rsidR="0061064E" w:rsidDel="004251AF">
          <w:rPr>
            <w:rFonts w:ascii="Times New Roman" w:eastAsia="Yu Mincho" w:hAnsi="Times New Roman" w:cs="Times New Roman"/>
            <w:sz w:val="24"/>
            <w:szCs w:val="24"/>
            <w:lang w:eastAsia="ja-JP"/>
          </w:rPr>
          <w:delText>To make it feasible to validate the synchronization results, we</w:delText>
        </w:r>
        <w:r w:rsidR="004D436F" w:rsidDel="004251AF">
          <w:rPr>
            <w:rFonts w:ascii="Times New Roman" w:eastAsia="Yu Mincho" w:hAnsi="Times New Roman" w:cs="Times New Roman"/>
            <w:sz w:val="24"/>
            <w:szCs w:val="24"/>
            <w:lang w:eastAsia="ja-JP"/>
          </w:rPr>
          <w:delText xml:space="preserve"> also</w:delText>
        </w:r>
        <w:r w:rsidR="0061064E" w:rsidDel="004251AF">
          <w:rPr>
            <w:rFonts w:ascii="Times New Roman" w:eastAsia="Yu Mincho" w:hAnsi="Times New Roman" w:cs="Times New Roman"/>
            <w:sz w:val="24"/>
            <w:szCs w:val="24"/>
            <w:lang w:eastAsia="ja-JP"/>
          </w:rPr>
          <w:delText xml:space="preserve"> merged GTFS into APC to create a new APC dataset. </w:delText>
        </w:r>
      </w:del>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 xml:space="preserve">base; </w:t>
      </w:r>
      <w:ins w:id="619" w:author="Miller,  Dr. Harvey J." w:date="2019-10-09T16:13:00Z">
        <w:r w:rsidR="004251AF">
          <w:rPr>
            <w:rFonts w:ascii="Times New Roman" w:eastAsia="Yu Mincho" w:hAnsi="Times New Roman" w:cs="Times New Roman"/>
            <w:sz w:val="24"/>
            <w:szCs w:val="24"/>
            <w:lang w:eastAsia="ja-JP"/>
          </w:rPr>
          <w:t>o</w:t>
        </w:r>
      </w:ins>
      <w:del w:id="620" w:author="Miller,  Dr. Harvey J." w:date="2019-10-09T16:13:00Z">
        <w:r w:rsidR="00E8237A" w:rsidDel="004251AF">
          <w:rPr>
            <w:rFonts w:ascii="Times New Roman" w:eastAsia="Yu Mincho" w:hAnsi="Times New Roman" w:cs="Times New Roman"/>
            <w:sz w:val="24"/>
            <w:szCs w:val="24"/>
            <w:lang w:eastAsia="ja-JP"/>
          </w:rPr>
          <w:delText>i</w:delText>
        </w:r>
      </w:del>
      <w:r w:rsidR="00E8237A">
        <w:rPr>
          <w:rFonts w:ascii="Times New Roman" w:eastAsia="Yu Mincho" w:hAnsi="Times New Roman" w:cs="Times New Roman"/>
          <w:sz w:val="24"/>
          <w:szCs w:val="24"/>
          <w:lang w:eastAsia="ja-JP"/>
        </w:rPr>
        <w:t>n average, 45.06% of the total records can be matched.</w:t>
      </w:r>
    </w:p>
    <w:p w14:paraId="6A4116B6" w14:textId="410A46EE" w:rsidR="009637FE" w:rsidRDefault="001C5242" w:rsidP="009637FE">
      <w:pPr>
        <w:keepNext/>
        <w:spacing w:line="240" w:lineRule="auto"/>
        <w:jc w:val="both"/>
      </w:pPr>
      <w:r>
        <w:rPr>
          <w:noProof/>
        </w:rPr>
        <w:lastRenderedPageBreak/>
        <w:drawing>
          <wp:inline distT="0" distB="0" distL="0" distR="0" wp14:anchorId="424FFD2A" wp14:editId="57501710">
            <wp:extent cx="5486400" cy="2533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33015"/>
                    </a:xfrm>
                    <a:prstGeom prst="rect">
                      <a:avLst/>
                    </a:prstGeom>
                  </pic:spPr>
                </pic:pic>
              </a:graphicData>
            </a:graphic>
          </wp:inline>
        </w:drawing>
      </w:r>
    </w:p>
    <w:p w14:paraId="173314CC" w14:textId="5E5C2DA7" w:rsidR="009637FE" w:rsidRDefault="009637FE" w:rsidP="009637FE">
      <w:pPr>
        <w:pStyle w:val="Formula"/>
        <w:jc w:val="center"/>
      </w:pPr>
      <w:bookmarkStart w:id="621" w:name="_Ref21090870"/>
      <w:r>
        <w:t xml:space="preserve">Figure </w:t>
      </w:r>
      <w:r w:rsidR="00665CD3">
        <w:fldChar w:fldCharType="begin"/>
      </w:r>
      <w:r w:rsidR="00665CD3">
        <w:instrText xml:space="preserve"> SEQ Figure \* ARABIC </w:instrText>
      </w:r>
      <w:r w:rsidR="00665CD3">
        <w:fldChar w:fldCharType="separate"/>
      </w:r>
      <w:r>
        <w:rPr>
          <w:noProof/>
        </w:rPr>
        <w:t>4</w:t>
      </w:r>
      <w:r w:rsidR="00665CD3">
        <w:rPr>
          <w:noProof/>
        </w:rPr>
        <w:fldChar w:fldCharType="end"/>
      </w:r>
      <w:bookmarkEnd w:id="621"/>
      <w:r>
        <w:t xml:space="preserve"> Ratio of matching records from GTFS to APC database</w:t>
      </w:r>
    </w:p>
    <w:p w14:paraId="0018DC39" w14:textId="738DC712" w:rsidR="00477FBA" w:rsidRDefault="004251AF" w:rsidP="00CA7A07">
      <w:pPr>
        <w:spacing w:line="240" w:lineRule="auto"/>
        <w:ind w:firstLine="720"/>
        <w:jc w:val="both"/>
        <w:rPr>
          <w:rFonts w:ascii="Times New Roman" w:eastAsia="Yu Mincho" w:hAnsi="Times New Roman" w:cs="Times New Roman"/>
          <w:sz w:val="24"/>
          <w:szCs w:val="24"/>
          <w:lang w:eastAsia="ja-JP"/>
        </w:rPr>
      </w:pPr>
      <w:ins w:id="622" w:author="Miller,  Dr. Harvey J." w:date="2019-10-09T16:13:00Z">
        <w:r>
          <w:rPr>
            <w:rFonts w:ascii="Times New Roman" w:eastAsia="Yu Mincho" w:hAnsi="Times New Roman" w:cs="Times New Roman"/>
            <w:sz w:val="24"/>
            <w:szCs w:val="24"/>
            <w:lang w:eastAsia="ja-JP"/>
          </w:rPr>
          <w:t xml:space="preserve">We archived the </w:t>
        </w:r>
      </w:ins>
      <w:del w:id="623" w:author="Miller,  Dr. Harvey J." w:date="2019-10-09T16:13:00Z">
        <w:r w:rsidR="00627943" w:rsidDel="004251AF">
          <w:rPr>
            <w:rFonts w:ascii="Times New Roman" w:eastAsia="Yu Mincho" w:hAnsi="Times New Roman" w:cs="Times New Roman"/>
            <w:sz w:val="24"/>
            <w:szCs w:val="24"/>
            <w:lang w:eastAsia="ja-JP"/>
          </w:rPr>
          <w:delText>All the</w:delText>
        </w:r>
        <w:r w:rsidR="00353D07" w:rsidDel="004251AF">
          <w:rPr>
            <w:rFonts w:ascii="Times New Roman" w:eastAsia="Yu Mincho" w:hAnsi="Times New Roman" w:cs="Times New Roman"/>
            <w:sz w:val="24"/>
            <w:szCs w:val="24"/>
            <w:lang w:eastAsia="ja-JP"/>
          </w:rPr>
          <w:delText xml:space="preserve"> </w:delText>
        </w:r>
      </w:del>
      <w:r w:rsidR="00353D07">
        <w:rPr>
          <w:rFonts w:ascii="Times New Roman" w:eastAsia="Yu Mincho" w:hAnsi="Times New Roman" w:cs="Times New Roman"/>
          <w:sz w:val="24"/>
          <w:szCs w:val="24"/>
          <w:lang w:eastAsia="ja-JP"/>
        </w:rPr>
        <w:t xml:space="preserve">data </w:t>
      </w:r>
      <w:del w:id="624" w:author="Miller,  Dr. Harvey J." w:date="2019-10-09T16:13:00Z">
        <w:r w:rsidR="008174DB" w:rsidDel="004251AF">
          <w:rPr>
            <w:rFonts w:ascii="Times New Roman" w:eastAsia="Yu Mincho" w:hAnsi="Times New Roman" w:cs="Times New Roman"/>
            <w:sz w:val="24"/>
            <w:szCs w:val="24"/>
            <w:lang w:eastAsia="ja-JP"/>
          </w:rPr>
          <w:delText>are</w:delText>
        </w:r>
        <w:r w:rsidR="00353D07" w:rsidDel="004251AF">
          <w:rPr>
            <w:rFonts w:ascii="Times New Roman" w:eastAsia="Yu Mincho" w:hAnsi="Times New Roman" w:cs="Times New Roman"/>
            <w:sz w:val="24"/>
            <w:szCs w:val="24"/>
            <w:lang w:eastAsia="ja-JP"/>
          </w:rPr>
          <w:delText xml:space="preserve"> </w:delText>
        </w:r>
        <w:r w:rsidR="00BD5C25" w:rsidDel="004251AF">
          <w:rPr>
            <w:rFonts w:ascii="Times New Roman" w:eastAsia="Yu Mincho" w:hAnsi="Times New Roman" w:cs="Times New Roman"/>
            <w:sz w:val="24"/>
            <w:szCs w:val="24"/>
            <w:lang w:eastAsia="ja-JP"/>
          </w:rPr>
          <w:delText>archived</w:delText>
        </w:r>
      </w:del>
      <w:ins w:id="625" w:author="Miller,  Dr. Harvey J." w:date="2019-10-09T16:13:00Z">
        <w:r>
          <w:rPr>
            <w:rFonts w:ascii="Times New Roman" w:eastAsia="Yu Mincho" w:hAnsi="Times New Roman" w:cs="Times New Roman"/>
            <w:sz w:val="24"/>
            <w:szCs w:val="24"/>
            <w:lang w:eastAsia="ja-JP"/>
          </w:rPr>
          <w:t xml:space="preserve">using </w:t>
        </w:r>
      </w:ins>
      <w:del w:id="626" w:author="Miller,  Dr. Harvey J." w:date="2019-10-09T16:13:00Z">
        <w:r w:rsidR="00BD5C25" w:rsidDel="004251AF">
          <w:rPr>
            <w:rFonts w:ascii="Times New Roman" w:eastAsia="Yu Mincho" w:hAnsi="Times New Roman" w:cs="Times New Roman"/>
            <w:sz w:val="24"/>
            <w:szCs w:val="24"/>
            <w:lang w:eastAsia="ja-JP"/>
          </w:rPr>
          <w:delText xml:space="preserve"> in </w:delText>
        </w:r>
      </w:del>
      <w:r w:rsidR="00BD5C25">
        <w:rPr>
          <w:rFonts w:ascii="Times New Roman" w:eastAsia="Yu Mincho" w:hAnsi="Times New Roman" w:cs="Times New Roman"/>
          <w:sz w:val="24"/>
          <w:szCs w:val="24"/>
          <w:lang w:eastAsia="ja-JP"/>
        </w:rPr>
        <w:t>a MongoDB database.</w:t>
      </w:r>
      <w:r w:rsidR="00353D07">
        <w:rPr>
          <w:rFonts w:ascii="Times New Roman" w:eastAsia="Yu Mincho" w:hAnsi="Times New Roman" w:cs="Times New Roman"/>
          <w:sz w:val="24"/>
          <w:szCs w:val="24"/>
          <w:lang w:eastAsia="ja-JP"/>
        </w:rPr>
        <w:t xml:space="preserve"> The GTFS real-time data</w:t>
      </w:r>
      <w:del w:id="627" w:author="Miller,  Dr. Harvey J." w:date="2019-10-09T16:14:00Z">
        <w:r w:rsidR="00353D07" w:rsidDel="004251AF">
          <w:rPr>
            <w:rFonts w:ascii="Times New Roman" w:eastAsia="Yu Mincho" w:hAnsi="Times New Roman" w:cs="Times New Roman"/>
            <w:sz w:val="24"/>
            <w:szCs w:val="24"/>
            <w:lang w:eastAsia="ja-JP"/>
          </w:rPr>
          <w:delText>bases</w:delText>
        </w:r>
      </w:del>
      <w:r w:rsidR="00353D07">
        <w:rPr>
          <w:rFonts w:ascii="Times New Roman" w:eastAsia="Yu Mincho" w:hAnsi="Times New Roman" w:cs="Times New Roman"/>
          <w:sz w:val="24"/>
          <w:szCs w:val="24"/>
          <w:lang w:eastAsia="ja-JP"/>
        </w:rPr>
        <w:t>, APC data</w:t>
      </w:r>
      <w:del w:id="628" w:author="Miller,  Dr. Harvey J." w:date="2019-10-09T16:14:00Z">
        <w:r w:rsidR="00353D07" w:rsidDel="004251AF">
          <w:rPr>
            <w:rFonts w:ascii="Times New Roman" w:eastAsia="Yu Mincho" w:hAnsi="Times New Roman" w:cs="Times New Roman"/>
            <w:sz w:val="24"/>
            <w:szCs w:val="24"/>
            <w:lang w:eastAsia="ja-JP"/>
          </w:rPr>
          <w:delText>bases</w:delText>
        </w:r>
      </w:del>
      <w:r w:rsidR="00353D07">
        <w:rPr>
          <w:rFonts w:ascii="Times New Roman" w:eastAsia="Yu Mincho" w:hAnsi="Times New Roman" w:cs="Times New Roman"/>
          <w:sz w:val="24"/>
          <w:szCs w:val="24"/>
          <w:lang w:eastAsia="ja-JP"/>
        </w:rPr>
        <w:t xml:space="preserve">, and their auxiliary databases </w:t>
      </w:r>
      <w:ins w:id="629" w:author="Miller,  Dr. Harvey J." w:date="2019-10-09T16:14:00Z">
        <w:r>
          <w:rPr>
            <w:rFonts w:ascii="Times New Roman" w:eastAsia="Yu Mincho" w:hAnsi="Times New Roman" w:cs="Times New Roman"/>
            <w:sz w:val="24"/>
            <w:szCs w:val="24"/>
            <w:lang w:eastAsia="ja-JP"/>
          </w:rPr>
          <w:t xml:space="preserve">total </w:t>
        </w:r>
      </w:ins>
      <w:del w:id="630" w:author="Miller,  Dr. Harvey J." w:date="2019-10-09T16:14:00Z">
        <w:r w:rsidR="00353D07" w:rsidDel="004251AF">
          <w:rPr>
            <w:rFonts w:ascii="Times New Roman" w:eastAsia="Yu Mincho" w:hAnsi="Times New Roman" w:cs="Times New Roman"/>
            <w:sz w:val="24"/>
            <w:szCs w:val="24"/>
            <w:lang w:eastAsia="ja-JP"/>
          </w:rPr>
          <w:delText xml:space="preserve">are in </w:delText>
        </w:r>
      </w:del>
      <w:r w:rsidR="00353D07">
        <w:rPr>
          <w:rFonts w:ascii="Times New Roman" w:eastAsia="Yu Mincho" w:hAnsi="Times New Roman" w:cs="Times New Roman"/>
          <w:sz w:val="24"/>
          <w:szCs w:val="24"/>
          <w:lang w:eastAsia="ja-JP"/>
        </w:rPr>
        <w:t>near</w:t>
      </w:r>
      <w:ins w:id="631" w:author="Miller,  Dr. Harvey J." w:date="2019-10-09T16:14:00Z">
        <w:r>
          <w:rPr>
            <w:rFonts w:ascii="Times New Roman" w:eastAsia="Yu Mincho" w:hAnsi="Times New Roman" w:cs="Times New Roman"/>
            <w:sz w:val="24"/>
            <w:szCs w:val="24"/>
            <w:lang w:eastAsia="ja-JP"/>
          </w:rPr>
          <w:t>ly one t</w:t>
        </w:r>
      </w:ins>
      <w:del w:id="632" w:author="Miller,  Dr. Harvey J." w:date="2019-10-09T16:14:00Z">
        <w:r w:rsidR="00353D07" w:rsidDel="004251AF">
          <w:rPr>
            <w:rFonts w:ascii="Times New Roman" w:eastAsia="Yu Mincho" w:hAnsi="Times New Roman" w:cs="Times New Roman"/>
            <w:sz w:val="24"/>
            <w:szCs w:val="24"/>
            <w:lang w:eastAsia="ja-JP"/>
          </w:rPr>
          <w:delText xml:space="preserve"> T</w:delText>
        </w:r>
      </w:del>
      <w:r w:rsidR="00353D07">
        <w:rPr>
          <w:rFonts w:ascii="Times New Roman" w:eastAsia="Yu Mincho" w:hAnsi="Times New Roman" w:cs="Times New Roman"/>
          <w:sz w:val="24"/>
          <w:szCs w:val="24"/>
          <w:lang w:eastAsia="ja-JP"/>
        </w:rPr>
        <w:t>erabyte</w:t>
      </w:r>
      <w:ins w:id="633" w:author="Miller,  Dr. Harvey J." w:date="2019-10-09T16:14:00Z">
        <w:r>
          <w:rPr>
            <w:rFonts w:ascii="Times New Roman" w:eastAsia="Yu Mincho" w:hAnsi="Times New Roman" w:cs="Times New Roman"/>
            <w:sz w:val="24"/>
            <w:szCs w:val="24"/>
            <w:lang w:eastAsia="ja-JP"/>
          </w:rPr>
          <w:t xml:space="preserve">.  Due to this </w:t>
        </w:r>
      </w:ins>
      <w:ins w:id="634" w:author="Miller,  Dr. Harvey J." w:date="2019-10-09T16:15:00Z">
        <w:r>
          <w:rPr>
            <w:rFonts w:ascii="Times New Roman" w:eastAsia="Yu Mincho" w:hAnsi="Times New Roman" w:cs="Times New Roman"/>
            <w:sz w:val="24"/>
            <w:szCs w:val="24"/>
            <w:lang w:eastAsia="ja-JP"/>
          </w:rPr>
          <w:t xml:space="preserve">large database size, we </w:t>
        </w:r>
      </w:ins>
      <w:del w:id="635" w:author="Miller,  Dr. Harvey J." w:date="2019-10-09T16:14:00Z">
        <w:r w:rsidR="00353D07" w:rsidDel="004251AF">
          <w:rPr>
            <w:rFonts w:ascii="Times New Roman" w:eastAsia="Yu Mincho" w:hAnsi="Times New Roman" w:cs="Times New Roman"/>
            <w:sz w:val="24"/>
            <w:szCs w:val="24"/>
            <w:lang w:eastAsia="ja-JP"/>
          </w:rPr>
          <w:delText xml:space="preserve"> level in total; the </w:delText>
        </w:r>
      </w:del>
      <w:del w:id="636" w:author="Miller,  Dr. Harvey J." w:date="2019-10-09T16:15:00Z">
        <w:r w:rsidR="00353D07" w:rsidDel="004251AF">
          <w:rPr>
            <w:rFonts w:ascii="Times New Roman" w:eastAsia="Yu Mincho" w:hAnsi="Times New Roman" w:cs="Times New Roman"/>
            <w:sz w:val="24"/>
            <w:szCs w:val="24"/>
            <w:lang w:eastAsia="ja-JP"/>
          </w:rPr>
          <w:delText xml:space="preserve">code is </w:delText>
        </w:r>
      </w:del>
      <w:r w:rsidR="00353D07">
        <w:rPr>
          <w:rFonts w:ascii="Times New Roman" w:eastAsia="Yu Mincho" w:hAnsi="Times New Roman" w:cs="Times New Roman"/>
          <w:sz w:val="24"/>
          <w:szCs w:val="24"/>
          <w:lang w:eastAsia="ja-JP"/>
        </w:rPr>
        <w:t xml:space="preserve">optimized and </w:t>
      </w:r>
      <w:del w:id="637" w:author="Miller,  Dr. Harvey J." w:date="2019-10-09T16:15:00Z">
        <w:r w:rsidR="00353D07" w:rsidDel="004251AF">
          <w:rPr>
            <w:rFonts w:ascii="Times New Roman" w:eastAsia="Yu Mincho" w:hAnsi="Times New Roman" w:cs="Times New Roman"/>
            <w:sz w:val="24"/>
            <w:szCs w:val="24"/>
            <w:lang w:eastAsia="ja-JP"/>
          </w:rPr>
          <w:delText xml:space="preserve">highly </w:delText>
        </w:r>
      </w:del>
      <w:r w:rsidR="00353D07">
        <w:rPr>
          <w:rFonts w:ascii="Times New Roman" w:eastAsia="Yu Mincho" w:hAnsi="Times New Roman" w:cs="Times New Roman"/>
          <w:sz w:val="24"/>
          <w:szCs w:val="24"/>
          <w:lang w:eastAsia="ja-JP"/>
        </w:rPr>
        <w:t>parallelized</w:t>
      </w:r>
      <w:r w:rsidR="00353D07" w:rsidRPr="00191015">
        <w:rPr>
          <w:rFonts w:ascii="Times New Roman" w:eastAsia="Yu Mincho" w:hAnsi="Times New Roman" w:cs="Times New Roman"/>
          <w:sz w:val="24"/>
          <w:szCs w:val="24"/>
          <w:lang w:eastAsia="ja-JP"/>
        </w:rPr>
        <w:t xml:space="preserve"> </w:t>
      </w:r>
      <w:ins w:id="638" w:author="Miller,  Dr. Harvey J." w:date="2019-10-09T16:15:00Z">
        <w:r>
          <w:rPr>
            <w:rFonts w:ascii="Times New Roman" w:eastAsia="Yu Mincho" w:hAnsi="Times New Roman" w:cs="Times New Roman"/>
            <w:sz w:val="24"/>
            <w:szCs w:val="24"/>
            <w:lang w:eastAsia="ja-JP"/>
          </w:rPr>
          <w:t xml:space="preserve">our code </w:t>
        </w:r>
      </w:ins>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ins w:id="639" w:author="Miller,  Dr. Harvey J." w:date="2019-10-09T16:15:00Z">
        <w:r>
          <w:rPr>
            <w:rFonts w:ascii="Times New Roman" w:eastAsia="Yu Mincho" w:hAnsi="Times New Roman" w:cs="Times New Roman"/>
            <w:sz w:val="24"/>
            <w:szCs w:val="24"/>
            <w:lang w:eastAsia="ja-JP"/>
          </w:rPr>
          <w:t>.  T</w:t>
        </w:r>
      </w:ins>
      <w:del w:id="640" w:author="Miller,  Dr. Harvey J." w:date="2019-10-09T16:15:00Z">
        <w:r w:rsidR="00E728CC" w:rsidDel="004251AF">
          <w:rPr>
            <w:rFonts w:ascii="Times New Roman" w:eastAsia="Yu Mincho" w:hAnsi="Times New Roman" w:cs="Times New Roman"/>
            <w:sz w:val="24"/>
            <w:szCs w:val="24"/>
            <w:lang w:eastAsia="ja-JP"/>
          </w:rPr>
          <w:delText>;</w:delText>
        </w:r>
        <w:r w:rsidR="0016016F" w:rsidDel="004251AF">
          <w:rPr>
            <w:rFonts w:ascii="Times New Roman" w:eastAsia="Yu Mincho" w:hAnsi="Times New Roman" w:cs="Times New Roman"/>
            <w:sz w:val="24"/>
            <w:szCs w:val="24"/>
            <w:lang w:eastAsia="ja-JP"/>
          </w:rPr>
          <w:delText xml:space="preserve"> likewise,</w:delText>
        </w:r>
        <w:r w:rsidR="00E728CC" w:rsidDel="004251AF">
          <w:rPr>
            <w:rFonts w:ascii="Times New Roman" w:eastAsia="Yu Mincho" w:hAnsi="Times New Roman" w:cs="Times New Roman"/>
            <w:sz w:val="24"/>
            <w:szCs w:val="24"/>
            <w:lang w:eastAsia="ja-JP"/>
          </w:rPr>
          <w:delText xml:space="preserve"> t</w:delText>
        </w:r>
      </w:del>
      <w:r w:rsidR="00E728CC">
        <w:rPr>
          <w:rFonts w:ascii="Times New Roman" w:eastAsia="Yu Mincho" w:hAnsi="Times New Roman" w:cs="Times New Roman"/>
          <w:sz w:val="24"/>
          <w:szCs w:val="24"/>
          <w:lang w:eastAsia="ja-JP"/>
        </w:rPr>
        <w: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211AF9FF"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w:t>
      </w:r>
      <w:ins w:id="641" w:author="Miller,  Dr. Harvey J." w:date="2019-10-09T16:16:00Z">
        <w:r w:rsidR="004251AF">
          <w:rPr>
            <w:rFonts w:ascii="Times New Roman" w:eastAsia="Yu Mincho" w:hAnsi="Times New Roman" w:cs="Times New Roman"/>
            <w:sz w:val="24"/>
            <w:szCs w:val="24"/>
            <w:lang w:eastAsia="ja-JP"/>
          </w:rPr>
          <w:t>.</w:t>
        </w:r>
      </w:ins>
      <w:del w:id="642" w:author="Miller,  Dr. Harvey J." w:date="2019-10-09T16:16:00Z">
        <w:r w:rsidDel="004251AF">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4FAEEAFC" w:rsidR="007B4F28" w:rsidRDefault="007B4F28" w:rsidP="00DA7E3E">
      <w:pPr>
        <w:spacing w:line="240" w:lineRule="auto"/>
        <w:ind w:firstLine="720"/>
        <w:jc w:val="both"/>
        <w:rPr>
          <w:ins w:id="643" w:author="Miller,  Dr. Harvey J." w:date="2019-10-09T16:16:00Z"/>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del w:id="644" w:author="Miller,  Dr. Harvey J." w:date="2019-10-09T16:16:00Z">
        <w:r w:rsidR="00DA7E3E" w:rsidDel="004251AF">
          <w:rPr>
            <w:rFonts w:ascii="Times New Roman" w:eastAsia="Yu Mincho" w:hAnsi="Times New Roman" w:cs="Times New Roman"/>
            <w:sz w:val="24"/>
            <w:szCs w:val="24"/>
            <w:lang w:eastAsia="ja-JP"/>
          </w:rPr>
          <w:delText>’</w:delText>
        </w:r>
        <w:r w:rsidR="000A7901" w:rsidDel="004251AF">
          <w:rPr>
            <w:rFonts w:ascii="Times New Roman" w:eastAsia="Yu Mincho" w:hAnsi="Times New Roman" w:cs="Times New Roman"/>
            <w:sz w:val="24"/>
            <w:szCs w:val="24"/>
            <w:lang w:eastAsia="ja-JP"/>
          </w:rPr>
          <w:delText>s</w:delText>
        </w:r>
      </w:del>
      <w:r w:rsidR="000A7901">
        <w:rPr>
          <w:rFonts w:ascii="Times New Roman" w:eastAsia="Yu Mincho" w:hAnsi="Times New Roman" w:cs="Times New Roman"/>
          <w:sz w:val="24"/>
          <w:szCs w:val="24"/>
          <w:lang w:eastAsia="ja-JP"/>
        </w:rPr>
        <w:t>. Although the mean value is relatively small, however, the standard deviation is substantially large, which suggests the temporal and spatial variation is large.</w:t>
      </w:r>
    </w:p>
    <w:p w14:paraId="047999FF" w14:textId="77777777" w:rsidR="004251AF" w:rsidRPr="007B4F28" w:rsidRDefault="004251AF">
      <w:pPr>
        <w:keepNext/>
        <w:keepLines/>
        <w:spacing w:line="240" w:lineRule="auto"/>
        <w:ind w:firstLine="720"/>
        <w:jc w:val="both"/>
        <w:rPr>
          <w:rFonts w:ascii="Times New Roman" w:eastAsia="Yu Mincho" w:hAnsi="Times New Roman" w:cs="Times New Roman"/>
          <w:sz w:val="24"/>
          <w:szCs w:val="24"/>
          <w:lang w:eastAsia="ja-JP"/>
        </w:rPr>
        <w:pPrChange w:id="645" w:author="Miller,  Dr. Harvey J." w:date="2019-10-09T16:17:00Z">
          <w:pPr>
            <w:spacing w:line="240" w:lineRule="auto"/>
            <w:ind w:firstLine="720"/>
            <w:jc w:val="both"/>
          </w:pPr>
        </w:pPrChange>
      </w:pP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46" w:author="Miller,  Dr. Harvey J." w:date="2019-10-09T16:17:00Z">
                <w:pPr>
                  <w:spacing w:line="240" w:lineRule="auto"/>
                  <w:jc w:val="both"/>
                </w:pPr>
              </w:pPrChange>
            </w:pPr>
          </w:p>
        </w:tc>
        <w:tc>
          <w:tcPr>
            <w:tcW w:w="2520" w:type="dxa"/>
          </w:tcPr>
          <w:p w14:paraId="533F56D7"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47" w:author="Miller,  Dr. Harvey J." w:date="2019-10-09T16:17:00Z">
                <w:pPr>
                  <w:spacing w:line="240" w:lineRule="auto"/>
                  <w:jc w:val="both"/>
                </w:pPr>
              </w:pPrChange>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48" w:author="Miller,  Dr. Harvey J." w:date="2019-10-09T16:17:00Z">
                <w:pPr>
                  <w:spacing w:line="240" w:lineRule="auto"/>
                  <w:jc w:val="both"/>
                </w:pPr>
              </w:pPrChange>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pPr>
              <w:keepNext/>
              <w:keepLines/>
              <w:spacing w:line="240" w:lineRule="auto"/>
              <w:jc w:val="both"/>
              <w:rPr>
                <w:rFonts w:ascii="Times New Roman" w:eastAsia="Yu Mincho" w:hAnsi="Times New Roman" w:cs="Times New Roman"/>
                <w:sz w:val="24"/>
                <w:szCs w:val="24"/>
                <w:lang w:eastAsia="ja-JP"/>
              </w:rPr>
              <w:pPrChange w:id="649" w:author="Miller,  Dr. Harvey J." w:date="2019-10-09T16:17:00Z">
                <w:pPr>
                  <w:spacing w:line="240" w:lineRule="auto"/>
                  <w:jc w:val="both"/>
                </w:pPr>
              </w:pPrChange>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0" w:author="Miller,  Dr. Harvey J." w:date="2019-10-09T16:17:00Z">
                <w:pPr>
                  <w:spacing w:line="240" w:lineRule="auto"/>
                  <w:jc w:val="both"/>
                </w:pPr>
              </w:pPrChange>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1" w:author="Miller,  Dr. Harvey J." w:date="2019-10-09T16:17:00Z">
                <w:pPr>
                  <w:spacing w:line="240" w:lineRule="auto"/>
                  <w:jc w:val="both"/>
                </w:pPr>
              </w:pPrChange>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pPr>
              <w:keepNext/>
              <w:keepLines/>
              <w:spacing w:line="240" w:lineRule="auto"/>
              <w:jc w:val="both"/>
              <w:rPr>
                <w:rFonts w:ascii="Times New Roman" w:eastAsia="Yu Mincho" w:hAnsi="Times New Roman" w:cs="Times New Roman"/>
                <w:sz w:val="24"/>
                <w:szCs w:val="24"/>
                <w:lang w:eastAsia="ja-JP"/>
              </w:rPr>
              <w:pPrChange w:id="652" w:author="Miller,  Dr. Harvey J." w:date="2019-10-09T16:17:00Z">
                <w:pPr>
                  <w:spacing w:line="240" w:lineRule="auto"/>
                  <w:jc w:val="both"/>
                </w:pPr>
              </w:pPrChange>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pPr>
              <w:keepNext/>
              <w:keepLines/>
              <w:spacing w:line="240" w:lineRule="auto"/>
              <w:jc w:val="both"/>
              <w:rPr>
                <w:rFonts w:ascii="Times New Roman" w:eastAsia="Yu Mincho" w:hAnsi="Times New Roman" w:cs="Times New Roman"/>
                <w:sz w:val="24"/>
                <w:szCs w:val="24"/>
                <w:lang w:eastAsia="ja-JP"/>
              </w:rPr>
              <w:pPrChange w:id="653" w:author="Miller,  Dr. Harvey J." w:date="2019-10-09T16:17:00Z">
                <w:pPr>
                  <w:spacing w:line="240" w:lineRule="auto"/>
                  <w:jc w:val="both"/>
                </w:pPr>
              </w:pPrChange>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4" w:author="Miller,  Dr. Harvey J." w:date="2019-10-09T16:17:00Z">
                <w:pPr>
                  <w:spacing w:line="240" w:lineRule="auto"/>
                  <w:jc w:val="both"/>
                </w:pPr>
              </w:pPrChange>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pPr>
              <w:keepNext/>
              <w:keepLines/>
              <w:spacing w:line="240" w:lineRule="auto"/>
              <w:jc w:val="both"/>
              <w:rPr>
                <w:rFonts w:ascii="Times New Roman" w:eastAsia="Yu Mincho" w:hAnsi="Times New Roman" w:cs="Times New Roman"/>
                <w:sz w:val="24"/>
                <w:szCs w:val="24"/>
                <w:lang w:eastAsia="ja-JP"/>
              </w:rPr>
              <w:pPrChange w:id="655" w:author="Miller,  Dr. Harvey J." w:date="2019-10-09T16:17:00Z">
                <w:pPr>
                  <w:spacing w:line="240" w:lineRule="auto"/>
                  <w:jc w:val="both"/>
                </w:pPr>
              </w:pPrChange>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6" w:author="Miller,  Dr. Harvey J." w:date="2019-10-09T16:17:00Z">
                <w:pPr>
                  <w:spacing w:line="240" w:lineRule="auto"/>
                  <w:jc w:val="both"/>
                </w:pPr>
              </w:pPrChange>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7" w:author="Miller,  Dr. Harvey J." w:date="2019-10-09T16:17:00Z">
                <w:pPr>
                  <w:spacing w:line="240" w:lineRule="auto"/>
                  <w:jc w:val="both"/>
                </w:pPr>
              </w:pPrChange>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pPr>
              <w:keepNext/>
              <w:keepLines/>
              <w:spacing w:line="240" w:lineRule="auto"/>
              <w:jc w:val="both"/>
              <w:rPr>
                <w:rFonts w:ascii="Times New Roman" w:eastAsia="Yu Mincho" w:hAnsi="Times New Roman" w:cs="Times New Roman"/>
                <w:sz w:val="24"/>
                <w:szCs w:val="24"/>
                <w:lang w:eastAsia="ja-JP"/>
              </w:rPr>
              <w:pPrChange w:id="658" w:author="Miller,  Dr. Harvey J." w:date="2019-10-09T16:17:00Z">
                <w:pPr>
                  <w:spacing w:line="240" w:lineRule="auto"/>
                  <w:jc w:val="both"/>
                </w:pPr>
              </w:pPrChange>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pPr>
              <w:keepNext/>
              <w:keepLines/>
              <w:spacing w:line="240" w:lineRule="auto"/>
              <w:jc w:val="both"/>
              <w:rPr>
                <w:rFonts w:ascii="Times New Roman" w:eastAsia="Yu Mincho" w:hAnsi="Times New Roman" w:cs="Times New Roman"/>
                <w:sz w:val="24"/>
                <w:szCs w:val="24"/>
                <w:lang w:eastAsia="ja-JP"/>
              </w:rPr>
              <w:pPrChange w:id="659" w:author="Miller,  Dr. Harvey J." w:date="2019-10-09T16:17:00Z">
                <w:pPr>
                  <w:spacing w:line="240" w:lineRule="auto"/>
                  <w:jc w:val="both"/>
                </w:pPr>
              </w:pPrChange>
            </w:pPr>
            <w:r>
              <w:rPr>
                <w:rFonts w:ascii="Times New Roman" w:hAnsi="Times New Roman" w:cs="Times New Roman"/>
                <w:sz w:val="24"/>
                <w:szCs w:val="24"/>
              </w:rPr>
              <w:t>12.97</w:t>
            </w:r>
          </w:p>
        </w:tc>
        <w:tc>
          <w:tcPr>
            <w:tcW w:w="2695" w:type="dxa"/>
          </w:tcPr>
          <w:p w14:paraId="378B3875"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60" w:author="Miller,  Dr. Harvey J." w:date="2019-10-09T16:17:00Z">
                <w:pPr>
                  <w:spacing w:line="240" w:lineRule="auto"/>
                  <w:jc w:val="both"/>
                </w:pPr>
              </w:pPrChange>
            </w:pPr>
            <w:r>
              <w:rPr>
                <w:rFonts w:ascii="Times New Roman" w:hAnsi="Times New Roman" w:cs="Times New Roman"/>
                <w:sz w:val="24"/>
                <w:szCs w:val="24"/>
              </w:rPr>
              <w:t>15.44</w:t>
            </w:r>
          </w:p>
        </w:tc>
      </w:tr>
    </w:tbl>
    <w:p w14:paraId="23029E20" w14:textId="41241B87" w:rsidR="000B4311" w:rsidRDefault="007B4F28">
      <w:pPr>
        <w:pStyle w:val="Formula"/>
        <w:keepNext/>
        <w:keepLines/>
        <w:jc w:val="center"/>
        <w:pPrChange w:id="661" w:author="Miller,  Dr. Harvey J." w:date="2019-10-09T16:17:00Z">
          <w:pPr>
            <w:pStyle w:val="Formula"/>
            <w:jc w:val="center"/>
          </w:pPr>
        </w:pPrChange>
      </w:pPr>
      <w:bookmarkStart w:id="662" w:name="_Ref21002757"/>
      <w:bookmarkStart w:id="663" w:name="_Ref21002746"/>
      <w:r>
        <w:t xml:space="preserve">Table </w:t>
      </w:r>
      <w:r w:rsidR="00665CD3">
        <w:fldChar w:fldCharType="begin"/>
      </w:r>
      <w:r w:rsidR="00665CD3">
        <w:instrText xml:space="preserve"> SEQ Table \* ARABIC </w:instrText>
      </w:r>
      <w:r w:rsidR="00665CD3">
        <w:fldChar w:fldCharType="separate"/>
      </w:r>
      <w:r>
        <w:rPr>
          <w:noProof/>
        </w:rPr>
        <w:t>1</w:t>
      </w:r>
      <w:r w:rsidR="00665CD3">
        <w:rPr>
          <w:noProof/>
        </w:rPr>
        <w:fldChar w:fldCharType="end"/>
      </w:r>
      <w:bookmarkEnd w:id="662"/>
      <w:ins w:id="664" w:author="Miller,  Dr. Harvey J." w:date="2019-10-09T16:16:00Z">
        <w:r w:rsidR="004251AF">
          <w:t>: M</w:t>
        </w:r>
      </w:ins>
      <w:del w:id="665" w:author="Miller,  Dr. Harvey J." w:date="2019-10-09T16:16:00Z">
        <w:r w:rsidDel="004251AF">
          <w:delText xml:space="preserve"> the m</w:delText>
        </w:r>
      </w:del>
      <w:r>
        <w:t>ean and standard deviation of transfer risk and total time penalty</w:t>
      </w:r>
      <w:bookmarkEnd w:id="663"/>
      <w:r w:rsidR="008C4628">
        <w:t xml:space="preserve"> for all transfers in the COTA system</w:t>
      </w:r>
      <w:ins w:id="666" w:author="Miller,  Dr. Harvey J." w:date="2019-10-09T16:17:00Z">
        <w:r w:rsidR="004251AF">
          <w:t>, February 2018 - January 2019</w:t>
        </w:r>
      </w:ins>
    </w:p>
    <w:p w14:paraId="3DE2FCE9" w14:textId="2E037FB4" w:rsidR="002A437F" w:rsidRPr="00B74C48" w:rsidDel="004251AF" w:rsidRDefault="005B5EC7" w:rsidP="00B74C48">
      <w:pPr>
        <w:spacing w:line="240" w:lineRule="auto"/>
        <w:ind w:firstLine="720"/>
        <w:jc w:val="both"/>
        <w:rPr>
          <w:del w:id="667" w:author="Miller,  Dr. Harvey J." w:date="2019-10-09T16:18:00Z"/>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w:t>
      </w:r>
      <w:del w:id="668" w:author="Miller,  Dr. Harvey J." w:date="2019-10-09T16:17:00Z">
        <w:r w:rsidR="00A52740" w:rsidDel="004251AF">
          <w:rPr>
            <w:rFonts w:ascii="Times New Roman" w:eastAsia="Yu Mincho" w:hAnsi="Times New Roman" w:cs="Times New Roman"/>
            <w:sz w:val="24"/>
            <w:szCs w:val="24"/>
            <w:lang w:eastAsia="ja-JP"/>
          </w:rPr>
          <w:delText xml:space="preserve">average </w:delText>
        </w:r>
      </w:del>
      <w:ins w:id="669" w:author="Miller,  Dr. Harvey J." w:date="2019-10-09T16:17:00Z">
        <w:r w:rsidR="004251AF">
          <w:rPr>
            <w:rFonts w:ascii="Times New Roman" w:eastAsia="Yu Mincho" w:hAnsi="Times New Roman" w:cs="Times New Roman"/>
            <w:sz w:val="24"/>
            <w:szCs w:val="24"/>
            <w:lang w:eastAsia="ja-JP"/>
          </w:rPr>
          <w:t xml:space="preserve">TR </w:t>
        </w:r>
      </w:ins>
      <w:del w:id="670" w:author="Miller,  Dr. Harvey J." w:date="2019-10-09T16:17:00Z">
        <w:r w:rsidR="00A52740" w:rsidDel="004251AF">
          <w:rPr>
            <w:rFonts w:ascii="Times New Roman" w:eastAsia="Yu Mincho" w:hAnsi="Times New Roman" w:cs="Times New Roman"/>
            <w:sz w:val="24"/>
            <w:szCs w:val="24"/>
            <w:lang w:eastAsia="ja-JP"/>
          </w:rPr>
          <w:delText xml:space="preserve">transfer risk </w:delText>
        </w:r>
      </w:del>
      <w:r w:rsidR="00A52740">
        <w:rPr>
          <w:rFonts w:ascii="Times New Roman" w:eastAsia="Yu Mincho" w:hAnsi="Times New Roman" w:cs="Times New Roman"/>
          <w:sz w:val="24"/>
          <w:szCs w:val="24"/>
          <w:lang w:eastAsia="ja-JP"/>
        </w:rPr>
        <w:t xml:space="preserve">and </w:t>
      </w:r>
      <w:ins w:id="671" w:author="Miller,  Dr. Harvey J." w:date="2019-10-09T16:18:00Z">
        <w:r w:rsidR="004251AF">
          <w:rPr>
            <w:rFonts w:ascii="Times New Roman" w:eastAsia="Yu Mincho" w:hAnsi="Times New Roman" w:cs="Times New Roman"/>
            <w:sz w:val="24"/>
            <w:szCs w:val="24"/>
            <w:lang w:eastAsia="ja-JP"/>
          </w:rPr>
          <w:t xml:space="preserve">ATTP </w:t>
        </w:r>
      </w:ins>
      <w:del w:id="672" w:author="Miller,  Dr. Harvey J." w:date="2019-10-09T16:18:00Z">
        <w:r w:rsidR="00A52740" w:rsidDel="004251AF">
          <w:rPr>
            <w:rFonts w:ascii="Times New Roman" w:eastAsia="Yu Mincho" w:hAnsi="Times New Roman" w:cs="Times New Roman"/>
            <w:sz w:val="24"/>
            <w:szCs w:val="24"/>
            <w:lang w:eastAsia="ja-JP"/>
          </w:rPr>
          <w:delText xml:space="preserve">average total time penalty </w:delText>
        </w:r>
      </w:del>
      <w:r w:rsidR="00A52740">
        <w:rPr>
          <w:rFonts w:ascii="Times New Roman" w:eastAsia="Yu Mincho" w:hAnsi="Times New Roman" w:cs="Times New Roman"/>
          <w:sz w:val="24"/>
          <w:szCs w:val="24"/>
          <w:lang w:eastAsia="ja-JP"/>
        </w:rPr>
        <w:t xml:space="preserve">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ins w:id="673" w:author="Miller,  Dr. Harvey J." w:date="2019-10-09T16:18:00Z">
        <w:r w:rsidR="004251AF">
          <w:rPr>
            <w:rFonts w:ascii="Times New Roman" w:eastAsia="Yu Mincho" w:hAnsi="Times New Roman" w:cs="Times New Roman"/>
            <w:sz w:val="24"/>
            <w:szCs w:val="24"/>
            <w:lang w:eastAsia="ja-JP"/>
          </w:rPr>
          <w:t xml:space="preserve">  </w:t>
        </w:r>
      </w:ins>
    </w:p>
    <w:p w14:paraId="07205178" w14:textId="7BC5E866" w:rsidR="00AA6E76" w:rsidRDefault="00A5274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03A9034B" w:rsidR="00AA6E76" w:rsidRPr="009578C7" w:rsidRDefault="001E161D" w:rsidP="00AA6E76">
      <w:pPr>
        <w:spacing w:line="240" w:lineRule="auto"/>
        <w:jc w:val="center"/>
        <w:rPr>
          <w:rFonts w:ascii="Times New Roman" w:hAnsi="Times New Roman" w:cs="Times New Roman"/>
          <w:sz w:val="24"/>
          <w:szCs w:val="24"/>
        </w:rPr>
      </w:pPr>
      <w:r>
        <w:rPr>
          <w:noProof/>
        </w:rPr>
        <w:drawing>
          <wp:inline distT="0" distB="0" distL="0" distR="0" wp14:anchorId="05EFFFDC" wp14:editId="000DB5FE">
            <wp:extent cx="5486400" cy="2059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59305"/>
                    </a:xfrm>
                    <a:prstGeom prst="rect">
                      <a:avLst/>
                    </a:prstGeom>
                  </pic:spPr>
                </pic:pic>
              </a:graphicData>
            </a:graphic>
          </wp:inline>
        </w:drawing>
      </w:r>
    </w:p>
    <w:p w14:paraId="78CBB69E" w14:textId="727E3357" w:rsidR="00AA6E76" w:rsidRDefault="00AA6E76" w:rsidP="00AA6E76">
      <w:pPr>
        <w:spacing w:line="240" w:lineRule="auto"/>
        <w:jc w:val="center"/>
        <w:rPr>
          <w:rFonts w:ascii="Times New Roman" w:hAnsi="Times New Roman" w:cs="Times New Roman"/>
          <w:sz w:val="24"/>
          <w:szCs w:val="24"/>
        </w:rPr>
      </w:pPr>
      <w:bookmarkStart w:id="674"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674"/>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45405A6" w:rsidR="00AA6E76" w:rsidRDefault="001E161D" w:rsidP="00AA6E76">
      <w:pPr>
        <w:spacing w:line="240" w:lineRule="auto"/>
        <w:jc w:val="center"/>
        <w:rPr>
          <w:rFonts w:ascii="Times New Roman" w:eastAsia="Yu Mincho" w:hAnsi="Times New Roman" w:cs="Times New Roman"/>
          <w:sz w:val="24"/>
          <w:szCs w:val="24"/>
          <w:lang w:eastAsia="ja-JP"/>
        </w:rPr>
      </w:pPr>
      <w:r>
        <w:rPr>
          <w:noProof/>
        </w:rPr>
        <w:lastRenderedPageBreak/>
        <w:drawing>
          <wp:inline distT="0" distB="0" distL="0" distR="0" wp14:anchorId="766976FC" wp14:editId="29DEE68A">
            <wp:extent cx="5486400" cy="205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59940"/>
                    </a:xfrm>
                    <a:prstGeom prst="rect">
                      <a:avLst/>
                    </a:prstGeom>
                  </pic:spPr>
                </pic:pic>
              </a:graphicData>
            </a:graphic>
          </wp:inline>
        </w:drawing>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675"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675"/>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Temporal patterns</w:t>
      </w:r>
      <w:del w:id="676" w:author="Miller,  Dr. Harvey J." w:date="2019-10-09T16:18:00Z">
        <w:r w:rsidRPr="009E1647" w:rsidDel="004251AF">
          <w:rPr>
            <w:rFonts w:ascii="Times New Roman" w:eastAsia="Yu Mincho" w:hAnsi="Times New Roman" w:cs="Times New Roman"/>
            <w:sz w:val="24"/>
            <w:szCs w:val="24"/>
            <w:u w:val="single"/>
            <w:lang w:eastAsia="ja-JP"/>
          </w:rPr>
          <w:delText>.</w:delText>
        </w:r>
      </w:del>
      <w:r w:rsidRPr="009E1647">
        <w:rPr>
          <w:rFonts w:ascii="Times New Roman" w:eastAsia="Yu Mincho" w:hAnsi="Times New Roman" w:cs="Times New Roman"/>
          <w:sz w:val="24"/>
          <w:szCs w:val="24"/>
          <w:u w:val="single"/>
          <w:lang w:eastAsia="ja-JP"/>
        </w:rPr>
        <w:t xml:space="preserve"> </w:t>
      </w:r>
    </w:p>
    <w:p w14:paraId="39F248C0" w14:textId="7ECB6DE9" w:rsidR="00A52740" w:rsidDel="004251AF" w:rsidRDefault="004251AF">
      <w:pPr>
        <w:spacing w:line="240" w:lineRule="auto"/>
        <w:jc w:val="both"/>
        <w:rPr>
          <w:del w:id="677" w:author="Miller,  Dr. Harvey J." w:date="2019-10-09T16:20:00Z"/>
          <w:rFonts w:ascii="Times New Roman" w:eastAsia="Yu Mincho" w:hAnsi="Times New Roman" w:cs="Times New Roman"/>
          <w:sz w:val="24"/>
          <w:szCs w:val="24"/>
          <w:lang w:eastAsia="ja-JP"/>
        </w:rPr>
      </w:pPr>
      <w:ins w:id="678" w:author="Miller,  Dr. Harvey J." w:date="2019-10-09T16:21:00Z">
        <w:r>
          <w:rPr>
            <w:rFonts w:ascii="Times New Roman" w:eastAsia="Yu Mincho" w:hAnsi="Times New Roman" w:cs="Times New Roman"/>
            <w:sz w:val="24"/>
            <w:szCs w:val="24"/>
            <w:lang w:eastAsia="ja-JP"/>
          </w:rPr>
          <w:t xml:space="preserve">We now examine temporal patterns of transfer risk and time penalties.  </w:t>
        </w:r>
      </w:ins>
      <w:commentRangeStart w:id="679"/>
      <w:del w:id="680" w:author="Miller,  Dr. Harvey J." w:date="2019-10-09T16:20:00Z">
        <w:r w:rsidR="00497227" w:rsidDel="004251AF">
          <w:rPr>
            <w:rFonts w:ascii="Times New Roman" w:eastAsia="Yu Mincho" w:hAnsi="Times New Roman" w:cs="Times New Roman"/>
            <w:sz w:val="24"/>
            <w:szCs w:val="24"/>
            <w:lang w:eastAsia="ja-JP"/>
          </w:rPr>
          <w:delText xml:space="preserve">The standard deviation of </w:delText>
        </w:r>
      </w:del>
      <w:del w:id="681" w:author="Miller,  Dr. Harvey J." w:date="2019-10-09T16:19:00Z">
        <w:r w:rsidR="00497227" w:rsidDel="004251AF">
          <w:rPr>
            <w:rFonts w:ascii="Times New Roman" w:eastAsia="Yu Mincho" w:hAnsi="Times New Roman" w:cs="Times New Roman"/>
            <w:sz w:val="24"/>
            <w:szCs w:val="24"/>
            <w:lang w:eastAsia="ja-JP"/>
          </w:rPr>
          <w:delText xml:space="preserve">all </w:delText>
        </w:r>
      </w:del>
      <w:del w:id="682" w:author="Miller,  Dr. Harvey J." w:date="2019-10-09T16:20:00Z">
        <w:r w:rsidR="00497227" w:rsidDel="004251AF">
          <w:rPr>
            <w:rFonts w:ascii="Times New Roman" w:eastAsia="Yu Mincho" w:hAnsi="Times New Roman" w:cs="Times New Roman"/>
            <w:sz w:val="24"/>
            <w:szCs w:val="24"/>
            <w:lang w:eastAsia="ja-JP"/>
          </w:rPr>
          <w:delText xml:space="preserve">TR and ATTP </w:delText>
        </w:r>
      </w:del>
      <w:del w:id="683" w:author="Miller,  Dr. Harvey J." w:date="2019-10-09T16:19:00Z">
        <w:r w:rsidR="00497227" w:rsidDel="004251AF">
          <w:rPr>
            <w:rFonts w:ascii="Times New Roman" w:eastAsia="Yu Mincho" w:hAnsi="Times New Roman" w:cs="Times New Roman"/>
            <w:sz w:val="24"/>
            <w:szCs w:val="24"/>
            <w:lang w:eastAsia="ja-JP"/>
          </w:rPr>
          <w:delText xml:space="preserve">has shown </w:delText>
        </w:r>
      </w:del>
      <w:del w:id="684" w:author="Miller,  Dr. Harvey J." w:date="2019-10-09T16:20:00Z">
        <w:r w:rsidR="00497227" w:rsidDel="004251AF">
          <w:rPr>
            <w:rFonts w:ascii="Times New Roman" w:eastAsia="Yu Mincho" w:hAnsi="Times New Roman" w:cs="Times New Roman"/>
            <w:sz w:val="24"/>
            <w:szCs w:val="24"/>
            <w:lang w:eastAsia="ja-JP"/>
          </w:rPr>
          <w:delText>the heterogeneity of the transfer</w:delText>
        </w:r>
      </w:del>
      <w:del w:id="685" w:author="Miller,  Dr. Harvey J." w:date="2019-10-09T16:19:00Z">
        <w:r w:rsidR="00497227" w:rsidDel="004251AF">
          <w:rPr>
            <w:rFonts w:ascii="Times New Roman" w:eastAsia="Yu Mincho" w:hAnsi="Times New Roman" w:cs="Times New Roman"/>
            <w:sz w:val="24"/>
            <w:szCs w:val="24"/>
            <w:lang w:eastAsia="ja-JP"/>
          </w:rPr>
          <w:delText>s</w:delText>
        </w:r>
      </w:del>
      <w:del w:id="686" w:author="Miller,  Dr. Harvey J." w:date="2019-10-09T16:20:00Z">
        <w:r w:rsidR="00497227" w:rsidDel="004251AF">
          <w:rPr>
            <w:rFonts w:ascii="Times New Roman" w:eastAsia="Yu Mincho" w:hAnsi="Times New Roman" w:cs="Times New Roman"/>
            <w:sz w:val="24"/>
            <w:szCs w:val="24"/>
            <w:lang w:eastAsia="ja-JP"/>
          </w:rPr>
          <w:delText xml:space="preserve">. From their respective spatial pattern, we prove the spatial pattern is highly diverse; </w:delText>
        </w:r>
        <w:r w:rsidR="002C4120" w:rsidDel="004251AF">
          <w:rPr>
            <w:rFonts w:ascii="Times New Roman" w:eastAsia="Yu Mincho" w:hAnsi="Times New Roman" w:cs="Times New Roman"/>
            <w:sz w:val="24"/>
            <w:szCs w:val="24"/>
            <w:lang w:eastAsia="ja-JP"/>
          </w:rPr>
          <w:delText xml:space="preserve">moreover, </w:delText>
        </w:r>
        <w:r w:rsidR="00497227" w:rsidDel="004251AF">
          <w:rPr>
            <w:rFonts w:ascii="Times New Roman" w:eastAsia="Yu Mincho" w:hAnsi="Times New Roman" w:cs="Times New Roman"/>
            <w:sz w:val="24"/>
            <w:szCs w:val="24"/>
            <w:lang w:eastAsia="ja-JP"/>
          </w:rPr>
          <w:delText>this section will focus on the temporal heterogeneity of the transfers</w:delText>
        </w:r>
        <w:r w:rsidR="0093588A" w:rsidDel="004251AF">
          <w:rPr>
            <w:rFonts w:ascii="Times New Roman" w:eastAsia="Yu Mincho" w:hAnsi="Times New Roman" w:cs="Times New Roman"/>
            <w:sz w:val="24"/>
            <w:szCs w:val="24"/>
            <w:lang w:eastAsia="ja-JP"/>
          </w:rPr>
          <w:delText xml:space="preserve"> in different scales</w:delText>
        </w:r>
        <w:r w:rsidR="00497227" w:rsidDel="004251AF">
          <w:rPr>
            <w:rFonts w:ascii="Times New Roman" w:eastAsia="Yu Mincho" w:hAnsi="Times New Roman" w:cs="Times New Roman"/>
            <w:sz w:val="24"/>
            <w:szCs w:val="24"/>
            <w:lang w:eastAsia="ja-JP"/>
          </w:rPr>
          <w:delText>. E</w:delText>
        </w:r>
        <w:r w:rsidR="00A52740" w:rsidDel="004251AF">
          <w:rPr>
            <w:rFonts w:ascii="Times New Roman" w:eastAsia="Yu Mincho" w:hAnsi="Times New Roman" w:cs="Times New Roman"/>
            <w:sz w:val="24"/>
            <w:szCs w:val="24"/>
            <w:lang w:eastAsia="ja-JP"/>
          </w:rPr>
          <w:delTex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delText>
        </w:r>
      </w:del>
    </w:p>
    <w:p w14:paraId="4578B45E" w14:textId="5765AD0B" w:rsidR="00491109" w:rsidRDefault="00CC6315">
      <w:pPr>
        <w:spacing w:line="240" w:lineRule="auto"/>
        <w:jc w:val="both"/>
        <w:rPr>
          <w:rFonts w:ascii="Times New Roman" w:hAnsi="Times New Roman" w:cs="Times New Roman"/>
          <w:sz w:val="24"/>
          <w:szCs w:val="24"/>
        </w:rPr>
        <w:pPrChange w:id="687" w:author="Miller,  Dr. Harvey J." w:date="2019-10-09T16:20:00Z">
          <w:pPr>
            <w:spacing w:line="240" w:lineRule="auto"/>
            <w:ind w:firstLine="720"/>
            <w:jc w:val="both"/>
          </w:pPr>
        </w:pPrChange>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commentRangeEnd w:id="679"/>
      <w:r w:rsidR="004251AF">
        <w:rPr>
          <w:rStyle w:val="CommentReference"/>
        </w:rPr>
        <w:commentReference w:id="679"/>
      </w:r>
    </w:p>
    <w:p w14:paraId="42AC4DFE" w14:textId="15AC14DB" w:rsidR="00491109" w:rsidRDefault="003A3293" w:rsidP="00491109">
      <w:pPr>
        <w:keepNext/>
        <w:spacing w:line="240" w:lineRule="auto"/>
        <w:jc w:val="center"/>
      </w:pPr>
      <w:r>
        <w:rPr>
          <w:noProof/>
        </w:rPr>
        <w:drawing>
          <wp:inline distT="0" distB="0" distL="0" distR="0" wp14:anchorId="05A8C119" wp14:editId="6709E0EE">
            <wp:extent cx="54864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995"/>
                    </a:xfrm>
                    <a:prstGeom prst="rect">
                      <a:avLst/>
                    </a:prstGeom>
                  </pic:spPr>
                </pic:pic>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688"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688"/>
      <w:r>
        <w:rPr>
          <w:rFonts w:ascii="Times New Roman" w:eastAsia="Yu Mincho" w:hAnsi="Times New Roman" w:cs="Times New Roman"/>
          <w:sz w:val="24"/>
          <w:szCs w:val="24"/>
          <w:lang w:eastAsia="ja-JP"/>
        </w:rPr>
        <w:t xml:space="preserve"> Overall monthly TR and ATTP trend chart in 2018.</w:t>
      </w:r>
    </w:p>
    <w:p w14:paraId="0DE63045" w14:textId="13E6A9B2"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w:t>
      </w:r>
      <w:ins w:id="689" w:author="Miller,  Dr. Harvey J." w:date="2019-10-09T16:23:00Z">
        <w:r w:rsidR="00597D16">
          <w:rPr>
            <w:rFonts w:ascii="Times New Roman" w:eastAsia="Yu Mincho" w:hAnsi="Times New Roman" w:cs="Times New Roman"/>
            <w:sz w:val="24"/>
            <w:szCs w:val="24"/>
            <w:lang w:eastAsia="ja-JP"/>
          </w:rPr>
          <w:t xml:space="preserve">TR </w:t>
        </w:r>
      </w:ins>
      <w:del w:id="690" w:author="Miller,  Dr. Harvey J." w:date="2019-10-09T16:23:00Z">
        <w:r w:rsidR="00491109" w:rsidDel="00597D16">
          <w:rPr>
            <w:rFonts w:ascii="Times New Roman" w:eastAsia="Yu Mincho" w:hAnsi="Times New Roman" w:cs="Times New Roman"/>
            <w:sz w:val="24"/>
            <w:szCs w:val="24"/>
            <w:lang w:eastAsia="ja-JP"/>
          </w:rPr>
          <w:delText xml:space="preserve">transfer risk </w:delText>
        </w:r>
      </w:del>
      <w:r w:rsidR="00491109">
        <w:rPr>
          <w:rFonts w:ascii="Times New Roman" w:eastAsia="Yu Mincho" w:hAnsi="Times New Roman" w:cs="Times New Roman"/>
          <w:sz w:val="24"/>
          <w:szCs w:val="24"/>
          <w:lang w:eastAsia="ja-JP"/>
        </w:rPr>
        <w:t xml:space="preserve">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 xml:space="preserve">Friday) maintains higher levels of risk and penalties due to the overall traffic pattern. </w:t>
      </w:r>
      <w:del w:id="691" w:author="Miller,  Dr. Harvey J." w:date="2019-10-09T16:23:00Z">
        <w:r w:rsidR="00491109" w:rsidDel="00597D16">
          <w:rPr>
            <w:rFonts w:ascii="Times New Roman" w:eastAsia="Yu Mincho" w:hAnsi="Times New Roman" w:cs="Times New Roman"/>
            <w:sz w:val="24"/>
            <w:szCs w:val="24"/>
            <w:lang w:eastAsia="ja-JP"/>
          </w:rPr>
          <w:delText xml:space="preserve">Weekends </w:delText>
        </w:r>
      </w:del>
      <w:del w:id="692" w:author="Miller,  Dr. Harvey J." w:date="2019-10-09T16:22:00Z">
        <w:r w:rsidR="00491109" w:rsidDel="00597D16">
          <w:rPr>
            <w:rFonts w:ascii="Times New Roman" w:eastAsia="Yu Mincho" w:hAnsi="Times New Roman" w:cs="Times New Roman"/>
            <w:sz w:val="24"/>
            <w:szCs w:val="24"/>
            <w:lang w:eastAsia="ja-JP"/>
          </w:rPr>
          <w:delText xml:space="preserve">and Monday’s </w:delText>
        </w:r>
      </w:del>
      <w:del w:id="693" w:author="Miller,  Dr. Harvey J." w:date="2019-10-09T16:23:00Z">
        <w:r w:rsidR="00491109" w:rsidDel="00597D16">
          <w:rPr>
            <w:rFonts w:ascii="Times New Roman" w:eastAsia="Yu Mincho" w:hAnsi="Times New Roman" w:cs="Times New Roman"/>
            <w:sz w:val="24"/>
            <w:szCs w:val="24"/>
            <w:lang w:eastAsia="ja-JP"/>
          </w:rPr>
          <w:delText xml:space="preserve">ATTP and </w:delText>
        </w:r>
      </w:del>
      <w:r w:rsidR="00491109">
        <w:rPr>
          <w:rFonts w:ascii="Times New Roman" w:eastAsia="Yu Mincho" w:hAnsi="Times New Roman" w:cs="Times New Roman"/>
          <w:sz w:val="24"/>
          <w:szCs w:val="24"/>
          <w:lang w:eastAsia="ja-JP"/>
        </w:rPr>
        <w:t xml:space="preserve">TR </w:t>
      </w:r>
      <w:ins w:id="694" w:author="Miller,  Dr. Harvey J." w:date="2019-10-09T16:23:00Z">
        <w:r w:rsidR="00597D16">
          <w:rPr>
            <w:rFonts w:ascii="Times New Roman" w:eastAsia="Yu Mincho" w:hAnsi="Times New Roman" w:cs="Times New Roman"/>
            <w:sz w:val="24"/>
            <w:szCs w:val="24"/>
            <w:lang w:eastAsia="ja-JP"/>
          </w:rPr>
          <w:t xml:space="preserve">and ATTP </w:t>
        </w:r>
      </w:ins>
      <w:r w:rsidR="00491109">
        <w:rPr>
          <w:rFonts w:ascii="Times New Roman" w:eastAsia="Yu Mincho" w:hAnsi="Times New Roman" w:cs="Times New Roman"/>
          <w:sz w:val="24"/>
          <w:szCs w:val="24"/>
          <w:lang w:eastAsia="ja-JP"/>
        </w:rPr>
        <w:t>are relatively low</w:t>
      </w:r>
      <w:ins w:id="695" w:author="Miller,  Dr. Harvey J." w:date="2019-10-09T16:23:00Z">
        <w:r w:rsidR="00597D16">
          <w:rPr>
            <w:rFonts w:ascii="Times New Roman" w:eastAsia="Yu Mincho" w:hAnsi="Times New Roman" w:cs="Times New Roman"/>
            <w:sz w:val="24"/>
            <w:szCs w:val="24"/>
            <w:lang w:eastAsia="ja-JP"/>
          </w:rPr>
          <w:t xml:space="preserve"> on weekends, as would be expected due to lower traffic </w:t>
        </w:r>
        <w:r w:rsidR="00597D16">
          <w:rPr>
            <w:rFonts w:ascii="Times New Roman" w:eastAsia="Yu Mincho" w:hAnsi="Times New Roman" w:cs="Times New Roman"/>
            <w:sz w:val="24"/>
            <w:szCs w:val="24"/>
            <w:lang w:eastAsia="ja-JP"/>
          </w:rPr>
          <w:lastRenderedPageBreak/>
          <w:t xml:space="preserve">congestion. TR and ATTP are relatively low on Mondays, </w:t>
        </w:r>
      </w:ins>
      <w:ins w:id="696" w:author="Miller,  Dr. Harvey J." w:date="2019-10-09T16:22:00Z">
        <w:r w:rsidR="00597D16">
          <w:rPr>
            <w:rFonts w:ascii="Times New Roman" w:eastAsia="Yu Mincho" w:hAnsi="Times New Roman" w:cs="Times New Roman"/>
            <w:sz w:val="24"/>
            <w:szCs w:val="24"/>
            <w:lang w:eastAsia="ja-JP"/>
          </w:rPr>
          <w:t xml:space="preserve">possibly </w:t>
        </w:r>
      </w:ins>
      <w:del w:id="697" w:author="Miller,  Dr. Harvey J." w:date="2019-10-09T16:22:00Z">
        <w:r w:rsidR="00491109" w:rsidDel="00597D16">
          <w:rPr>
            <w:rFonts w:ascii="Times New Roman" w:eastAsia="Yu Mincho" w:hAnsi="Times New Roman" w:cs="Times New Roman"/>
            <w:sz w:val="24"/>
            <w:szCs w:val="24"/>
            <w:lang w:eastAsia="ja-JP"/>
          </w:rPr>
          <w:delText xml:space="preserve"> </w:delText>
        </w:r>
      </w:del>
      <w:r w:rsidR="00491109">
        <w:rPr>
          <w:rFonts w:ascii="Times New Roman" w:eastAsia="Yu Mincho" w:hAnsi="Times New Roman" w:cs="Times New Roman"/>
          <w:sz w:val="24"/>
          <w:szCs w:val="24"/>
          <w:lang w:eastAsia="ja-JP"/>
        </w:rPr>
        <w:t>due to flexible working schedule</w:t>
      </w:r>
      <w:ins w:id="698" w:author="Miller,  Dr. Harvey J." w:date="2019-10-09T16:24:00Z">
        <w:r w:rsidR="00597D16">
          <w:rPr>
            <w:rFonts w:ascii="Times New Roman" w:eastAsia="Yu Mincho" w:hAnsi="Times New Roman" w:cs="Times New Roman"/>
            <w:sz w:val="24"/>
            <w:szCs w:val="24"/>
            <w:lang w:eastAsia="ja-JP"/>
          </w:rPr>
          <w:t xml:space="preserve"> and long weekends for some residents, leading to less commuting</w:t>
        </w:r>
      </w:ins>
      <w:del w:id="699" w:author="Miller,  Dr. Harvey J." w:date="2019-10-09T16:24:00Z">
        <w:r w:rsidR="00491109" w:rsidDel="00597D16">
          <w:rPr>
            <w:rFonts w:ascii="Times New Roman" w:eastAsia="Yu Mincho" w:hAnsi="Times New Roman" w:cs="Times New Roman"/>
            <w:sz w:val="24"/>
            <w:szCs w:val="24"/>
            <w:lang w:eastAsia="ja-JP"/>
          </w:rPr>
          <w:delText xml:space="preserve"> and less commuting activities</w:delText>
        </w:r>
      </w:del>
      <w:r w:rsidR="00491109">
        <w:rPr>
          <w:rFonts w:ascii="Times New Roman" w:eastAsia="Yu Mincho" w:hAnsi="Times New Roman" w:cs="Times New Roman"/>
          <w:sz w:val="24"/>
          <w:szCs w:val="24"/>
          <w:lang w:eastAsia="ja-JP"/>
        </w:rPr>
        <w:t>.</w:t>
      </w:r>
      <w:r w:rsidR="00C77847">
        <w:rPr>
          <w:rFonts w:ascii="Times New Roman" w:eastAsia="Yu Mincho" w:hAnsi="Times New Roman" w:cs="Times New Roman"/>
          <w:sz w:val="24"/>
          <w:szCs w:val="24"/>
          <w:lang w:eastAsia="ja-JP"/>
        </w:rPr>
        <w:t xml:space="preserve"> However, for APC-GTFS dataset</w:t>
      </w:r>
      <w:del w:id="700" w:author="Miller,  Dr. Harvey J." w:date="2019-10-09T16:25:00Z">
        <w:r w:rsidR="00C77847" w:rsidDel="00597D16">
          <w:rPr>
            <w:rFonts w:ascii="Times New Roman" w:eastAsia="Yu Mincho" w:hAnsi="Times New Roman" w:cs="Times New Roman"/>
            <w:sz w:val="24"/>
            <w:szCs w:val="24"/>
            <w:lang w:eastAsia="ja-JP"/>
          </w:rPr>
          <w:delText xml:space="preserve"> and ATTP</w:delText>
        </w:r>
      </w:del>
      <w:r w:rsidR="00C77847">
        <w:rPr>
          <w:rFonts w:ascii="Times New Roman" w:eastAsia="Yu Mincho" w:hAnsi="Times New Roman" w:cs="Times New Roman"/>
          <w:sz w:val="24"/>
          <w:szCs w:val="24"/>
          <w:lang w:eastAsia="ja-JP"/>
        </w:rPr>
        <w:t xml:space="preserve">, we </w:t>
      </w:r>
      <w:del w:id="701" w:author="Miller,  Dr. Harvey J." w:date="2019-10-09T16:25:00Z">
        <w:r w:rsidR="00C77847" w:rsidDel="00597D16">
          <w:rPr>
            <w:rFonts w:ascii="Times New Roman" w:eastAsia="Yu Mincho" w:hAnsi="Times New Roman" w:cs="Times New Roman"/>
            <w:sz w:val="24"/>
            <w:szCs w:val="24"/>
            <w:lang w:eastAsia="ja-JP"/>
          </w:rPr>
          <w:delText xml:space="preserve">can </w:delText>
        </w:r>
      </w:del>
      <w:r w:rsidR="00C77847">
        <w:rPr>
          <w:rFonts w:ascii="Times New Roman" w:eastAsia="Yu Mincho" w:hAnsi="Times New Roman" w:cs="Times New Roman"/>
          <w:sz w:val="24"/>
          <w:szCs w:val="24"/>
          <w:lang w:eastAsia="ja-JP"/>
        </w:rPr>
        <w:t xml:space="preserve">observe </w:t>
      </w:r>
      <w:del w:id="702" w:author="Miller,  Dr. Harvey J." w:date="2019-10-09T16:25:00Z">
        <w:r w:rsidR="00C77847" w:rsidDel="00597D16">
          <w:rPr>
            <w:rFonts w:ascii="Times New Roman" w:eastAsia="Yu Mincho" w:hAnsi="Times New Roman" w:cs="Times New Roman"/>
            <w:sz w:val="24"/>
            <w:szCs w:val="24"/>
            <w:lang w:eastAsia="ja-JP"/>
          </w:rPr>
          <w:delText xml:space="preserve">that </w:delText>
        </w:r>
      </w:del>
      <w:ins w:id="703" w:author="Miller,  Dr. Harvey J." w:date="2019-10-09T16:25:00Z">
        <w:r w:rsidR="00597D16">
          <w:rPr>
            <w:rFonts w:ascii="Times New Roman" w:eastAsia="Yu Mincho" w:hAnsi="Times New Roman" w:cs="Times New Roman"/>
            <w:sz w:val="24"/>
            <w:szCs w:val="24"/>
            <w:lang w:eastAsia="ja-JP"/>
          </w:rPr>
          <w:t xml:space="preserve">ATTP on </w:t>
        </w:r>
      </w:ins>
      <w:r w:rsidR="00C77847">
        <w:rPr>
          <w:rFonts w:ascii="Times New Roman" w:eastAsia="Yu Mincho" w:hAnsi="Times New Roman" w:cs="Times New Roman"/>
          <w:sz w:val="24"/>
          <w:szCs w:val="24"/>
          <w:lang w:eastAsia="ja-JP"/>
        </w:rPr>
        <w:t>Sunday</w:t>
      </w:r>
      <w:ins w:id="704" w:author="Miller,  Dr. Harvey J." w:date="2019-10-09T16:25:00Z">
        <w:r w:rsidR="00597D16">
          <w:rPr>
            <w:rFonts w:ascii="Times New Roman" w:eastAsia="Yu Mincho" w:hAnsi="Times New Roman" w:cs="Times New Roman"/>
            <w:sz w:val="24"/>
            <w:szCs w:val="24"/>
            <w:lang w:eastAsia="ja-JP"/>
          </w:rPr>
          <w:t>s</w:t>
        </w:r>
      </w:ins>
      <w:r w:rsidR="00C77847">
        <w:rPr>
          <w:rFonts w:ascii="Times New Roman" w:eastAsia="Yu Mincho" w:hAnsi="Times New Roman" w:cs="Times New Roman"/>
          <w:sz w:val="24"/>
          <w:szCs w:val="24"/>
          <w:lang w:eastAsia="ja-JP"/>
        </w:rPr>
        <w:t xml:space="preserve"> is </w:t>
      </w:r>
      <w:del w:id="705" w:author="Miller,  Dr. Harvey J." w:date="2019-10-09T16:22:00Z">
        <w:r w:rsidR="00C77847" w:rsidDel="00597D16">
          <w:rPr>
            <w:rFonts w:ascii="Times New Roman" w:eastAsia="Yu Mincho" w:hAnsi="Times New Roman" w:cs="Times New Roman"/>
            <w:sz w:val="24"/>
            <w:szCs w:val="24"/>
            <w:lang w:eastAsia="ja-JP"/>
          </w:rPr>
          <w:delText xml:space="preserve">the </w:delText>
        </w:r>
      </w:del>
      <w:r w:rsidR="00C77847">
        <w:rPr>
          <w:rFonts w:ascii="Times New Roman" w:eastAsia="Yu Mincho" w:hAnsi="Times New Roman" w:cs="Times New Roman"/>
          <w:sz w:val="24"/>
          <w:szCs w:val="24"/>
          <w:lang w:eastAsia="ja-JP"/>
        </w:rPr>
        <w:t xml:space="preserve">second </w:t>
      </w:r>
      <w:ins w:id="706" w:author="Miller,  Dr. Harvey J." w:date="2019-10-09T16:25:00Z">
        <w:r w:rsidR="00597D16">
          <w:rPr>
            <w:rFonts w:ascii="Times New Roman" w:eastAsia="Yu Mincho" w:hAnsi="Times New Roman" w:cs="Times New Roman"/>
            <w:sz w:val="24"/>
            <w:szCs w:val="24"/>
            <w:lang w:eastAsia="ja-JP"/>
          </w:rPr>
          <w:t xml:space="preserve">lowest compared </w:t>
        </w:r>
      </w:ins>
      <w:r w:rsidR="00C77847">
        <w:rPr>
          <w:rFonts w:ascii="Times New Roman" w:eastAsia="Yu Mincho" w:hAnsi="Times New Roman" w:cs="Times New Roman"/>
          <w:sz w:val="24"/>
          <w:szCs w:val="24"/>
          <w:lang w:eastAsia="ja-JP"/>
        </w:rPr>
        <w:t xml:space="preserve">to </w:t>
      </w:r>
      <w:del w:id="707" w:author="Miller,  Dr. Harvey J." w:date="2019-10-09T16:25:00Z">
        <w:r w:rsidR="00C77847" w:rsidDel="00597D16">
          <w:rPr>
            <w:rFonts w:ascii="Times New Roman" w:eastAsia="Yu Mincho" w:hAnsi="Times New Roman" w:cs="Times New Roman"/>
            <w:sz w:val="24"/>
            <w:szCs w:val="24"/>
            <w:lang w:eastAsia="ja-JP"/>
          </w:rPr>
          <w:delText xml:space="preserve">the </w:delText>
        </w:r>
      </w:del>
      <w:r w:rsidR="00C77847">
        <w:rPr>
          <w:rFonts w:ascii="Times New Roman" w:eastAsia="Yu Mincho" w:hAnsi="Times New Roman" w:cs="Times New Roman"/>
          <w:sz w:val="24"/>
          <w:szCs w:val="24"/>
          <w:lang w:eastAsia="ja-JP"/>
        </w:rPr>
        <w:t>Friday</w:t>
      </w:r>
      <w:ins w:id="708" w:author="Miller,  Dr. Harvey J." w:date="2019-10-09T16:25:00Z">
        <w:r w:rsidR="00597D16">
          <w:rPr>
            <w:rFonts w:ascii="Times New Roman" w:eastAsia="Yu Mincho" w:hAnsi="Times New Roman" w:cs="Times New Roman"/>
            <w:sz w:val="24"/>
            <w:szCs w:val="24"/>
            <w:lang w:eastAsia="ja-JP"/>
          </w:rPr>
          <w:t>s</w:t>
        </w:r>
      </w:ins>
      <w:r w:rsidR="00C77847">
        <w:rPr>
          <w:rFonts w:ascii="Times New Roman" w:eastAsia="Yu Mincho" w:hAnsi="Times New Roman" w:cs="Times New Roman"/>
          <w:sz w:val="24"/>
          <w:szCs w:val="24"/>
          <w:lang w:eastAsia="ja-JP"/>
        </w:rPr>
        <w:t xml:space="preserve">, which is the lowest for original GTFS dataset.  </w:t>
      </w:r>
    </w:p>
    <w:p w14:paraId="52D67752" w14:textId="0B94B31F" w:rsidR="00491109" w:rsidRDefault="00040504" w:rsidP="00491109">
      <w:pPr>
        <w:keepNext/>
        <w:spacing w:line="240" w:lineRule="auto"/>
        <w:jc w:val="center"/>
      </w:pPr>
      <w:r>
        <w:rPr>
          <w:noProof/>
        </w:rPr>
        <w:drawing>
          <wp:inline distT="0" distB="0" distL="0" distR="0" wp14:anchorId="62A858FE" wp14:editId="23E6ABBD">
            <wp:extent cx="54864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64765"/>
                    </a:xfrm>
                    <a:prstGeom prst="rect">
                      <a:avLst/>
                    </a:prstGeom>
                  </pic:spPr>
                </pic:pic>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709"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709"/>
      <w:r>
        <w:rPr>
          <w:rFonts w:ascii="Times New Roman" w:eastAsia="Yu Mincho" w:hAnsi="Times New Roman" w:cs="Times New Roman"/>
          <w:sz w:val="24"/>
          <w:szCs w:val="24"/>
          <w:lang w:eastAsia="ja-JP"/>
        </w:rPr>
        <w:t xml:space="preserve"> Overall Weekday TR and ATTP Trend Chart in 2018.</w:t>
      </w:r>
    </w:p>
    <w:commentRangeStart w:id="710"/>
    <w:p w14:paraId="37E914ED" w14:textId="2656163F"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ins w:id="711" w:author="Liu, Luyu" w:date="2019-10-09T20:07:00Z">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10</w:t>
        </w:r>
      </w:ins>
      <w:del w:id="712" w:author="Liu, Luyu" w:date="2019-10-09T20:07:00Z">
        <w:r w:rsidR="00CE1D23" w:rsidDel="009B5259">
          <w:rPr>
            <w:rFonts w:ascii="Times New Roman" w:eastAsia="Yu Mincho" w:hAnsi="Times New Roman" w:cs="Times New Roman"/>
            <w:sz w:val="24"/>
            <w:szCs w:val="24"/>
            <w:lang w:eastAsia="ja-JP"/>
          </w:rPr>
          <w:delText xml:space="preserve">Figure </w:delText>
        </w:r>
        <w:r w:rsidR="00CE1D23"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ins w:id="713" w:author="Liu, Luyu" w:date="2019-10-09T20:07:00Z">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10</w:t>
        </w:r>
      </w:ins>
      <w:del w:id="714" w:author="Liu, Luyu" w:date="2019-10-09T20:07:00Z">
        <w:r w:rsidR="00CE1D23" w:rsidDel="009B5259">
          <w:rPr>
            <w:rFonts w:ascii="Times New Roman" w:eastAsia="Yu Mincho" w:hAnsi="Times New Roman" w:cs="Times New Roman"/>
            <w:sz w:val="24"/>
            <w:szCs w:val="24"/>
            <w:lang w:eastAsia="ja-JP"/>
          </w:rPr>
          <w:delText xml:space="preserve">Figure </w:delText>
        </w:r>
        <w:r w:rsidR="00CE1D23"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627DF620" w:rsidR="00C6452A" w:rsidDel="009B5259" w:rsidRDefault="000432C2" w:rsidP="00491109">
      <w:pPr>
        <w:spacing w:line="240" w:lineRule="auto"/>
        <w:ind w:firstLine="720"/>
        <w:jc w:val="both"/>
        <w:rPr>
          <w:del w:id="715" w:author="Liu, Luyu" w:date="2019-10-09T20:08:00Z"/>
          <w:rFonts w:ascii="Times New Roman" w:eastAsia="Yu Mincho" w:hAnsi="Times New Roman" w:cs="Times New Roman"/>
          <w:sz w:val="24"/>
          <w:szCs w:val="24"/>
          <w:lang w:eastAsia="ja-JP"/>
        </w:rPr>
      </w:pPr>
      <w:del w:id="716" w:author="Liu, Luyu" w:date="2019-10-09T20:08:00Z">
        <w:r w:rsidDel="009B5259">
          <w:rPr>
            <w:rFonts w:ascii="Times New Roman" w:eastAsia="Yu Mincho" w:hAnsi="Times New Roman" w:cs="Times New Roman"/>
            <w:sz w:val="24"/>
            <w:szCs w:val="24"/>
            <w:lang w:eastAsia="ja-JP"/>
          </w:rPr>
          <w:lastRenderedPageBreak/>
          <w:delText>As f</w:delText>
        </w:r>
        <w:r w:rsidR="000829EC" w:rsidDel="009B5259">
          <w:rPr>
            <w:rFonts w:ascii="Times New Roman" w:eastAsia="Yu Mincho" w:hAnsi="Times New Roman" w:cs="Times New Roman"/>
            <w:sz w:val="24"/>
            <w:szCs w:val="24"/>
            <w:lang w:eastAsia="ja-JP"/>
          </w:rPr>
          <w:delText xml:space="preserve">or the comparison of original GTFS and APC-GTFS, for most hours, APC-GTFS’s ATTP is larger than original GTFS’s; while only on rush hours (morning, afternoon, and night), APC-GTFS’s transfer risk is larger than GTFS’s. </w:delText>
        </w:r>
        <w:r w:rsidR="00C6452A" w:rsidDel="009B5259">
          <w:rPr>
            <w:rFonts w:ascii="Times New Roman" w:eastAsia="Yu Mincho" w:hAnsi="Times New Roman" w:cs="Times New Roman"/>
            <w:sz w:val="24"/>
            <w:szCs w:val="24"/>
            <w:lang w:eastAsia="ja-JP"/>
          </w:rPr>
          <w:fldChar w:fldCharType="begin"/>
        </w:r>
        <w:r w:rsidR="00C6452A" w:rsidRPr="009B5259" w:rsidDel="009B5259">
          <w:rPr>
            <w:rFonts w:ascii="Times New Roman" w:eastAsia="Yu Mincho" w:hAnsi="Times New Roman" w:cs="Times New Roman"/>
            <w:sz w:val="24"/>
            <w:szCs w:val="24"/>
            <w:lang w:eastAsia="ja-JP"/>
          </w:rPr>
          <w:delInstrText xml:space="preserve"> REF _Ref21089387 \h  \* MERGEFORMAT </w:delInstrText>
        </w:r>
        <w:r w:rsidR="00C6452A" w:rsidDel="009B5259">
          <w:rPr>
            <w:rFonts w:ascii="Times New Roman" w:eastAsia="Yu Mincho" w:hAnsi="Times New Roman" w:cs="Times New Roman"/>
            <w:sz w:val="24"/>
            <w:szCs w:val="24"/>
            <w:lang w:eastAsia="ja-JP"/>
          </w:rPr>
        </w:r>
      </w:del>
      <w:del w:id="717" w:author="Liu, Luyu" w:date="2019-10-09T20:07:00Z">
        <w:r w:rsidR="00C6452A" w:rsidDel="009B5259">
          <w:rPr>
            <w:rFonts w:ascii="Times New Roman" w:eastAsia="Yu Mincho" w:hAnsi="Times New Roman" w:cs="Times New Roman"/>
            <w:sz w:val="24"/>
            <w:szCs w:val="24"/>
            <w:lang w:eastAsia="ja-JP"/>
          </w:rPr>
          <w:fldChar w:fldCharType="separate"/>
        </w:r>
        <w:r w:rsidR="00EF3679" w:rsidRPr="00B239E0" w:rsidDel="009B5259">
          <w:rPr>
            <w:rFonts w:ascii="Times New Roman" w:eastAsia="Yu Mincho" w:hAnsi="Times New Roman" w:cs="Times New Roman"/>
            <w:sz w:val="24"/>
            <w:szCs w:val="24"/>
            <w:lang w:eastAsia="ja-JP"/>
          </w:rPr>
          <w:delText>Figure 10</w:delText>
        </w:r>
      </w:del>
      <w:del w:id="718" w:author="Liu, Luyu" w:date="2019-10-09T20:08:00Z">
        <w:r w:rsidR="00C6452A" w:rsidDel="009B5259">
          <w:rPr>
            <w:rFonts w:ascii="Times New Roman" w:eastAsia="Yu Mincho" w:hAnsi="Times New Roman" w:cs="Times New Roman"/>
            <w:sz w:val="24"/>
            <w:szCs w:val="24"/>
            <w:lang w:eastAsia="ja-JP"/>
          </w:rPr>
          <w:fldChar w:fldCharType="end"/>
        </w:r>
        <w:r w:rsidR="00C6452A" w:rsidDel="009B5259">
          <w:rPr>
            <w:rFonts w:ascii="Times New Roman" w:eastAsia="Yu Mincho" w:hAnsi="Times New Roman" w:cs="Times New Roman"/>
            <w:sz w:val="24"/>
            <w:szCs w:val="24"/>
            <w:lang w:eastAsia="ja-JP"/>
          </w:rPr>
          <w:delText xml:space="preserve"> visualizes </w:delText>
        </w:r>
        <w:r w:rsidR="00E27A4C" w:rsidDel="009B5259">
          <w:rPr>
            <w:rFonts w:ascii="Times New Roman" w:eastAsia="Yu Mincho" w:hAnsi="Times New Roman" w:cs="Times New Roman"/>
            <w:sz w:val="24"/>
            <w:szCs w:val="24"/>
            <w:lang w:eastAsia="ja-JP"/>
          </w:rPr>
          <w:delText>ATTP and TR’s</w:delText>
        </w:r>
        <w:r w:rsidR="00C6452A" w:rsidDel="009B5259">
          <w:rPr>
            <w:rFonts w:ascii="Times New Roman" w:eastAsia="Yu Mincho" w:hAnsi="Times New Roman" w:cs="Times New Roman"/>
            <w:sz w:val="24"/>
            <w:szCs w:val="24"/>
            <w:lang w:eastAsia="ja-JP"/>
          </w:rPr>
          <w:delText xml:space="preserve"> difference between with APC-GTFS and with original GTFS. </w:delText>
        </w:r>
        <w:r w:rsidR="00E27A4C" w:rsidDel="009B5259">
          <w:rPr>
            <w:rFonts w:ascii="Times New Roman" w:eastAsia="Yu Mincho" w:hAnsi="Times New Roman" w:cs="Times New Roman"/>
            <w:sz w:val="24"/>
            <w:szCs w:val="24"/>
            <w:lang w:eastAsia="ja-JP"/>
          </w:rPr>
          <w:delText xml:space="preserve">A clear pattern is the differences are larger during the rush hours. </w:delText>
        </w:r>
        <w:r w:rsidR="00EF3679" w:rsidDel="009B5259">
          <w:rPr>
            <w:rFonts w:ascii="Times New Roman" w:eastAsia="Yu Mincho" w:hAnsi="Times New Roman" w:cs="Times New Roman"/>
            <w:sz w:val="24"/>
            <w:szCs w:val="24"/>
            <w:lang w:eastAsia="ja-JP"/>
          </w:rPr>
          <w:delText>Although both results share highly identical spatiotemporal pattern, c</w:delText>
        </w:r>
        <w:r w:rsidR="00C6452A" w:rsidDel="009B5259">
          <w:rPr>
            <w:rFonts w:ascii="Times New Roman" w:eastAsia="Yu Mincho" w:hAnsi="Times New Roman" w:cs="Times New Roman"/>
            <w:sz w:val="24"/>
            <w:szCs w:val="24"/>
            <w:lang w:eastAsia="ja-JP"/>
          </w:rPr>
          <w:delText xml:space="preserve">ompared with </w:delText>
        </w:r>
        <w:r w:rsidR="00E27A4C" w:rsidDel="009B5259">
          <w:rPr>
            <w:rFonts w:ascii="Times New Roman" w:eastAsia="Yu Mincho" w:hAnsi="Times New Roman" w:cs="Times New Roman"/>
            <w:sz w:val="24"/>
            <w:szCs w:val="24"/>
            <w:lang w:eastAsia="ja-JP"/>
          </w:rPr>
          <w:delText xml:space="preserve">APC-GTFS, which has higher temporal accuracy, original GTFS’s results </w:delText>
        </w:r>
        <w:r w:rsidR="00EF3679" w:rsidDel="009B5259">
          <w:rPr>
            <w:rFonts w:ascii="Times New Roman" w:eastAsia="Yu Mincho" w:hAnsi="Times New Roman" w:cs="Times New Roman"/>
            <w:sz w:val="24"/>
            <w:szCs w:val="24"/>
            <w:lang w:eastAsia="ja-JP"/>
          </w:rPr>
          <w:delText xml:space="preserve">are </w:delText>
        </w:r>
        <w:r w:rsidR="00E27A4C" w:rsidDel="009B5259">
          <w:rPr>
            <w:rFonts w:ascii="Times New Roman" w:eastAsia="Yu Mincho" w:hAnsi="Times New Roman" w:cs="Times New Roman"/>
            <w:sz w:val="24"/>
            <w:szCs w:val="24"/>
            <w:lang w:eastAsia="ja-JP"/>
          </w:rPr>
          <w:delText>smaller</w:delText>
        </w:r>
        <w:r w:rsidR="00B2329C" w:rsidDel="009B5259">
          <w:rPr>
            <w:rFonts w:ascii="Times New Roman" w:eastAsia="Yu Mincho" w:hAnsi="Times New Roman" w:cs="Times New Roman"/>
            <w:sz w:val="24"/>
            <w:szCs w:val="24"/>
            <w:lang w:eastAsia="ja-JP"/>
          </w:rPr>
          <w:delText xml:space="preserve"> especially </w:delText>
        </w:r>
        <w:r w:rsidR="00252F70" w:rsidDel="009B5259">
          <w:rPr>
            <w:rFonts w:ascii="Times New Roman" w:eastAsia="Yu Mincho" w:hAnsi="Times New Roman" w:cs="Times New Roman"/>
            <w:sz w:val="24"/>
            <w:szCs w:val="24"/>
            <w:lang w:eastAsia="ja-JP"/>
          </w:rPr>
          <w:delText>during</w:delText>
        </w:r>
        <w:r w:rsidR="00B2329C" w:rsidDel="009B5259">
          <w:rPr>
            <w:rFonts w:ascii="Times New Roman" w:eastAsia="Yu Mincho" w:hAnsi="Times New Roman" w:cs="Times New Roman"/>
            <w:sz w:val="24"/>
            <w:szCs w:val="24"/>
            <w:lang w:eastAsia="ja-JP"/>
          </w:rPr>
          <w:delText xml:space="preserve"> rush hours</w:delText>
        </w:r>
        <w:r w:rsidR="00E27A4C" w:rsidDel="009B5259">
          <w:rPr>
            <w:rFonts w:ascii="Times New Roman" w:eastAsia="Yu Mincho" w:hAnsi="Times New Roman" w:cs="Times New Roman"/>
            <w:sz w:val="24"/>
            <w:szCs w:val="24"/>
            <w:lang w:eastAsia="ja-JP"/>
          </w:rPr>
          <w:delText xml:space="preserve">. </w:delText>
        </w:r>
        <w:r w:rsidR="00760E1D" w:rsidDel="009B5259">
          <w:rPr>
            <w:rFonts w:ascii="Times New Roman" w:eastAsia="Yu Mincho" w:hAnsi="Times New Roman" w:cs="Times New Roman"/>
            <w:sz w:val="24"/>
            <w:szCs w:val="24"/>
            <w:lang w:eastAsia="ja-JP"/>
          </w:rPr>
          <w:delText xml:space="preserve">Moreover, the differences will have more impact </w:delText>
        </w:r>
        <w:r w:rsidR="00A93D64" w:rsidDel="009B5259">
          <w:rPr>
            <w:rFonts w:ascii="Times New Roman" w:eastAsia="Yu Mincho" w:hAnsi="Times New Roman" w:cs="Times New Roman"/>
            <w:sz w:val="24"/>
            <w:szCs w:val="24"/>
            <w:lang w:eastAsia="ja-JP"/>
          </w:rPr>
          <w:delText xml:space="preserve">if ridership is included, since rush hours </w:delText>
        </w:r>
        <w:r w:rsidR="00AB3E44" w:rsidDel="009B5259">
          <w:rPr>
            <w:rFonts w:ascii="Times New Roman" w:eastAsia="Yu Mincho" w:hAnsi="Times New Roman" w:cs="Times New Roman"/>
            <w:sz w:val="24"/>
            <w:szCs w:val="24"/>
            <w:lang w:eastAsia="ja-JP"/>
          </w:rPr>
          <w:delText>witness</w:delText>
        </w:r>
        <w:r w:rsidR="00A93D64" w:rsidDel="009B5259">
          <w:rPr>
            <w:rFonts w:ascii="Times New Roman" w:eastAsia="Yu Mincho" w:hAnsi="Times New Roman" w:cs="Times New Roman"/>
            <w:sz w:val="24"/>
            <w:szCs w:val="24"/>
            <w:lang w:eastAsia="ja-JP"/>
          </w:rPr>
          <w:delText xml:space="preserve"> most ridership</w:delText>
        </w:r>
        <w:r w:rsidR="009A5FBF" w:rsidDel="009B5259">
          <w:rPr>
            <w:rFonts w:ascii="Times New Roman" w:eastAsia="Yu Mincho" w:hAnsi="Times New Roman" w:cs="Times New Roman"/>
            <w:sz w:val="24"/>
            <w:szCs w:val="24"/>
            <w:lang w:eastAsia="ja-JP"/>
          </w:rPr>
          <w:delText xml:space="preserve"> in the system</w:delText>
        </w:r>
        <w:r w:rsidR="00A93D64" w:rsidDel="009B5259">
          <w:rPr>
            <w:rFonts w:ascii="Times New Roman" w:eastAsia="Yu Mincho" w:hAnsi="Times New Roman" w:cs="Times New Roman"/>
            <w:sz w:val="24"/>
            <w:szCs w:val="24"/>
            <w:lang w:eastAsia="ja-JP"/>
          </w:rPr>
          <w:delText>.</w:delText>
        </w:r>
        <w:r w:rsidR="00760E1D" w:rsidDel="009B5259">
          <w:rPr>
            <w:rFonts w:ascii="Times New Roman" w:eastAsia="Yu Mincho" w:hAnsi="Times New Roman" w:cs="Times New Roman"/>
            <w:sz w:val="24"/>
            <w:szCs w:val="24"/>
            <w:lang w:eastAsia="ja-JP"/>
          </w:rPr>
          <w:delText xml:space="preserve"> </w:delText>
        </w:r>
        <w:r w:rsidR="00C6452A" w:rsidDel="009B5259">
          <w:rPr>
            <w:rFonts w:ascii="Times New Roman" w:eastAsia="Yu Mincho" w:hAnsi="Times New Roman" w:cs="Times New Roman"/>
            <w:sz w:val="24"/>
            <w:szCs w:val="24"/>
            <w:lang w:eastAsia="ja-JP"/>
          </w:rPr>
          <w:delText>This phenomenon especially demonstrates some risks of using original GTFS as the only data source without any calibration</w:delText>
        </w:r>
      </w:del>
      <w:ins w:id="719" w:author="Miller,  Dr. Harvey J." w:date="2019-10-09T16:28:00Z">
        <w:del w:id="720" w:author="Liu, Luyu" w:date="2019-10-09T20:08:00Z">
          <w:r w:rsidR="00597D16" w:rsidDel="009B5259">
            <w:rPr>
              <w:rFonts w:ascii="Times New Roman" w:eastAsia="Yu Mincho" w:hAnsi="Times New Roman" w:cs="Times New Roman"/>
              <w:sz w:val="24"/>
              <w:szCs w:val="24"/>
              <w:lang w:eastAsia="ja-JP"/>
            </w:rPr>
            <w:delText xml:space="preserve"> using administrative data</w:delText>
          </w:r>
        </w:del>
      </w:ins>
      <w:del w:id="721" w:author="Liu, Luyu" w:date="2019-10-09T20:08:00Z">
        <w:r w:rsidR="00AB3E44" w:rsidRPr="00597D16" w:rsidDel="009B5259">
          <w:rPr>
            <w:rFonts w:ascii="Times New Roman" w:eastAsia="Yu Mincho" w:hAnsi="Times New Roman" w:cs="Times New Roman"/>
            <w:sz w:val="24"/>
            <w:szCs w:val="24"/>
            <w:lang w:eastAsia="ja-JP"/>
          </w:rPr>
          <w:delText xml:space="preserve">, </w:delText>
        </w:r>
        <w:r w:rsidR="00AB3E44" w:rsidRPr="00597D16" w:rsidDel="009B5259">
          <w:rPr>
            <w:rFonts w:ascii="Times New Roman" w:eastAsia="Yu Mincho" w:hAnsi="Times New Roman" w:cs="Times New Roman"/>
            <w:sz w:val="24"/>
            <w:szCs w:val="24"/>
            <w:lang w:eastAsia="ja-JP"/>
            <w:rPrChange w:id="722" w:author="Miller,  Dr. Harvey J." w:date="2019-10-09T16:27:00Z">
              <w:rPr>
                <w:rFonts w:ascii="Times New Roman" w:eastAsia="Yu Mincho" w:hAnsi="Times New Roman" w:cs="Times New Roman"/>
                <w:sz w:val="24"/>
                <w:szCs w:val="24"/>
                <w:highlight w:val="yellow"/>
                <w:lang w:eastAsia="ja-JP"/>
              </w:rPr>
            </w:rPrChange>
          </w:rPr>
          <w:delText>wh</w:delText>
        </w:r>
        <w:r w:rsidR="008B66BC" w:rsidRPr="00597D16" w:rsidDel="009B5259">
          <w:rPr>
            <w:rFonts w:ascii="Times New Roman" w:eastAsia="Yu Mincho" w:hAnsi="Times New Roman" w:cs="Times New Roman"/>
            <w:sz w:val="24"/>
            <w:szCs w:val="24"/>
            <w:lang w:eastAsia="ja-JP"/>
            <w:rPrChange w:id="723" w:author="Miller,  Dr. Harvey J." w:date="2019-10-09T16:27:00Z">
              <w:rPr>
                <w:rFonts w:ascii="Times New Roman" w:eastAsia="Yu Mincho" w:hAnsi="Times New Roman" w:cs="Times New Roman"/>
                <w:sz w:val="24"/>
                <w:szCs w:val="24"/>
                <w:highlight w:val="yellow"/>
                <w:lang w:eastAsia="ja-JP"/>
              </w:rPr>
            </w:rPrChange>
          </w:rPr>
          <w:delText>ich may produce potential bias during the possible decision-making process</w:delText>
        </w:r>
      </w:del>
      <w:ins w:id="724" w:author="Miller,  Dr. Harvey J." w:date="2019-10-09T16:27:00Z">
        <w:del w:id="725" w:author="Liu, Luyu" w:date="2019-10-09T20:08:00Z">
          <w:r w:rsidR="00597D16" w:rsidRPr="00597D16" w:rsidDel="009B5259">
            <w:rPr>
              <w:rFonts w:ascii="Times New Roman" w:eastAsia="Yu Mincho" w:hAnsi="Times New Roman" w:cs="Times New Roman"/>
              <w:sz w:val="24"/>
              <w:szCs w:val="24"/>
              <w:lang w:eastAsia="ja-JP"/>
              <w:rPrChange w:id="726" w:author="Miller,  Dr. Harvey J." w:date="2019-10-09T16:27:00Z">
                <w:rPr>
                  <w:rFonts w:ascii="Times New Roman" w:eastAsia="Yu Mincho" w:hAnsi="Times New Roman" w:cs="Times New Roman"/>
                  <w:sz w:val="24"/>
                  <w:szCs w:val="24"/>
                  <w:highlight w:val="yellow"/>
                  <w:lang w:eastAsia="ja-JP"/>
                </w:rPr>
              </w:rPrChange>
            </w:rPr>
            <w:delText>.</w:delText>
          </w:r>
        </w:del>
      </w:ins>
      <w:del w:id="727" w:author="Liu, Luyu" w:date="2019-10-09T20:08:00Z">
        <w:r w:rsidR="008B66BC" w:rsidRPr="008B66BC" w:rsidDel="009B5259">
          <w:rPr>
            <w:rFonts w:ascii="Times New Roman" w:eastAsia="Yu Mincho" w:hAnsi="Times New Roman" w:cs="Times New Roman"/>
            <w:sz w:val="24"/>
            <w:szCs w:val="24"/>
            <w:highlight w:val="yellow"/>
            <w:lang w:eastAsia="ja-JP"/>
          </w:rPr>
          <w:delText>.</w:delText>
        </w:r>
        <w:r w:rsidR="008B66BC" w:rsidDel="009B5259">
          <w:rPr>
            <w:rFonts w:ascii="Times New Roman" w:eastAsia="Yu Mincho" w:hAnsi="Times New Roman" w:cs="Times New Roman"/>
            <w:sz w:val="24"/>
            <w:szCs w:val="24"/>
            <w:lang w:eastAsia="ja-JP"/>
          </w:rPr>
          <w:delText xml:space="preserve"> </w:delText>
        </w:r>
        <w:commentRangeEnd w:id="710"/>
        <w:r w:rsidR="00597D16" w:rsidDel="009B5259">
          <w:rPr>
            <w:rStyle w:val="CommentReference"/>
          </w:rPr>
          <w:commentReference w:id="710"/>
        </w:r>
      </w:del>
    </w:p>
    <w:p w14:paraId="7AD9BF98" w14:textId="68B10317" w:rsidR="00491109" w:rsidRDefault="00A156CF" w:rsidP="00491109">
      <w:pPr>
        <w:keepNext/>
        <w:spacing w:line="240" w:lineRule="auto"/>
        <w:jc w:val="center"/>
      </w:pPr>
      <w:r>
        <w:rPr>
          <w:noProof/>
        </w:rPr>
        <w:drawing>
          <wp:inline distT="0" distB="0" distL="0" distR="0" wp14:anchorId="69D07F71" wp14:editId="617BE49C">
            <wp:extent cx="5486400" cy="3004820"/>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04820"/>
                    </a:xfrm>
                    <a:prstGeom prst="rect">
                      <a:avLst/>
                    </a:prstGeom>
                  </pic:spPr>
                </pic:pic>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728"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728"/>
      <w:r>
        <w:rPr>
          <w:rFonts w:ascii="Times New Roman" w:eastAsia="Yu Mincho" w:hAnsi="Times New Roman" w:cs="Times New Roman"/>
          <w:sz w:val="24"/>
          <w:szCs w:val="24"/>
          <w:lang w:eastAsia="ja-JP"/>
        </w:rPr>
        <w:t xml:space="preserve"> Overall Hourly TR and ATTP Trend Chart.</w:t>
      </w:r>
    </w:p>
    <w:p w14:paraId="790BB41B" w14:textId="70DAC774" w:rsidR="005566A1" w:rsidDel="009B5259" w:rsidRDefault="00A156CF" w:rsidP="005566A1">
      <w:pPr>
        <w:keepNext/>
        <w:spacing w:line="240" w:lineRule="auto"/>
        <w:jc w:val="center"/>
        <w:rPr>
          <w:moveFrom w:id="729" w:author="Liu, Luyu" w:date="2019-10-09T20:07:00Z"/>
        </w:rPr>
      </w:pPr>
      <w:moveFromRangeStart w:id="730" w:author="Liu, Luyu" w:date="2019-10-09T20:07:00Z" w:name="move21544047"/>
      <w:moveFrom w:id="731" w:author="Liu, Luyu" w:date="2019-10-09T20:07:00Z">
        <w:r w:rsidDel="009B5259">
          <w:rPr>
            <w:noProof/>
          </w:rPr>
          <w:drawing>
            <wp:inline distT="0" distB="0" distL="0" distR="0" wp14:anchorId="1E515835" wp14:editId="68FE169A">
              <wp:extent cx="5486400"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moveFrom>
    </w:p>
    <w:p w14:paraId="309B0475" w14:textId="7E55A0E4" w:rsidR="005566A1" w:rsidDel="009B5259" w:rsidRDefault="005566A1" w:rsidP="00C6452A">
      <w:pPr>
        <w:spacing w:line="240" w:lineRule="auto"/>
        <w:jc w:val="center"/>
        <w:rPr>
          <w:moveFrom w:id="732" w:author="Liu, Luyu" w:date="2019-10-09T20:07:00Z"/>
          <w:rFonts w:ascii="Times New Roman" w:eastAsia="Yu Mincho" w:hAnsi="Times New Roman" w:cs="Times New Roman"/>
          <w:sz w:val="24"/>
          <w:szCs w:val="24"/>
          <w:lang w:eastAsia="ja-JP"/>
        </w:rPr>
      </w:pPr>
      <w:bookmarkStart w:id="733" w:name="_Ref21089387"/>
      <w:bookmarkStart w:id="734" w:name="_Ref21089382"/>
      <w:moveFrom w:id="735" w:author="Liu, Luyu" w:date="2019-10-09T20:07:00Z">
        <w:r w:rsidRPr="00C6452A" w:rsidDel="009B5259">
          <w:rPr>
            <w:rFonts w:ascii="Times New Roman" w:eastAsia="Yu Mincho" w:hAnsi="Times New Roman" w:cs="Times New Roman"/>
            <w:sz w:val="24"/>
            <w:szCs w:val="24"/>
            <w:lang w:eastAsia="ja-JP"/>
          </w:rPr>
          <w:t xml:space="preserve">Figure </w:t>
        </w:r>
        <w:r w:rsidRPr="00C6452A" w:rsidDel="009B5259">
          <w:rPr>
            <w:rFonts w:ascii="Times New Roman" w:eastAsia="Yu Mincho" w:hAnsi="Times New Roman" w:cs="Times New Roman"/>
            <w:sz w:val="24"/>
            <w:szCs w:val="24"/>
            <w:lang w:eastAsia="ja-JP"/>
          </w:rPr>
          <w:fldChar w:fldCharType="begin"/>
        </w:r>
        <w:r w:rsidRPr="00C6452A" w:rsidDel="009B5259">
          <w:rPr>
            <w:rFonts w:ascii="Times New Roman" w:eastAsia="Yu Mincho" w:hAnsi="Times New Roman" w:cs="Times New Roman"/>
            <w:sz w:val="24"/>
            <w:szCs w:val="24"/>
            <w:lang w:eastAsia="ja-JP"/>
          </w:rPr>
          <w:instrText xml:space="preserve"> SEQ Figure \* ARABIC </w:instrText>
        </w:r>
        <w:r w:rsidRPr="00C6452A" w:rsidDel="009B5259">
          <w:rPr>
            <w:rFonts w:ascii="Times New Roman" w:eastAsia="Yu Mincho" w:hAnsi="Times New Roman" w:cs="Times New Roman"/>
            <w:sz w:val="24"/>
            <w:szCs w:val="24"/>
            <w:lang w:eastAsia="ja-JP"/>
          </w:rPr>
          <w:fldChar w:fldCharType="separate"/>
        </w:r>
        <w:r w:rsidR="00CE1D23" w:rsidDel="009B5259">
          <w:rPr>
            <w:rFonts w:ascii="Times New Roman" w:eastAsia="Yu Mincho" w:hAnsi="Times New Roman" w:cs="Times New Roman"/>
            <w:noProof/>
            <w:sz w:val="24"/>
            <w:szCs w:val="24"/>
            <w:lang w:eastAsia="ja-JP"/>
          </w:rPr>
          <w:t>10</w:t>
        </w:r>
        <w:r w:rsidRPr="00C6452A" w:rsidDel="009B5259">
          <w:rPr>
            <w:rFonts w:ascii="Times New Roman" w:eastAsia="Yu Mincho" w:hAnsi="Times New Roman" w:cs="Times New Roman"/>
            <w:sz w:val="24"/>
            <w:szCs w:val="24"/>
            <w:lang w:eastAsia="ja-JP"/>
          </w:rPr>
          <w:fldChar w:fldCharType="end"/>
        </w:r>
        <w:bookmarkEnd w:id="733"/>
        <w:r w:rsidRPr="00C6452A" w:rsidDel="009B5259">
          <w:rPr>
            <w:rFonts w:ascii="Times New Roman" w:eastAsia="Yu Mincho" w:hAnsi="Times New Roman" w:cs="Times New Roman"/>
            <w:sz w:val="24"/>
            <w:szCs w:val="24"/>
            <w:lang w:eastAsia="ja-JP"/>
          </w:rPr>
          <w:t xml:space="preserve"> ATTP and TR's difference between</w:t>
        </w:r>
        <w:r w:rsidR="003706EE" w:rsidDel="009B5259">
          <w:rPr>
            <w:rFonts w:ascii="Times New Roman" w:eastAsia="Yu Mincho" w:hAnsi="Times New Roman" w:cs="Times New Roman"/>
            <w:sz w:val="24"/>
            <w:szCs w:val="24"/>
            <w:lang w:eastAsia="ja-JP"/>
          </w:rPr>
          <w:t xml:space="preserve"> </w:t>
        </w:r>
        <w:r w:rsidR="00A320E2" w:rsidDel="009B5259">
          <w:rPr>
            <w:rFonts w:ascii="Times New Roman" w:eastAsia="Yu Mincho" w:hAnsi="Times New Roman" w:cs="Times New Roman"/>
            <w:sz w:val="24"/>
            <w:szCs w:val="24"/>
            <w:lang w:eastAsia="ja-JP"/>
          </w:rPr>
          <w:t>using</w:t>
        </w:r>
        <w:r w:rsidRPr="00C6452A" w:rsidDel="009B5259">
          <w:rPr>
            <w:rFonts w:ascii="Times New Roman" w:eastAsia="Yu Mincho" w:hAnsi="Times New Roman" w:cs="Times New Roman"/>
            <w:sz w:val="24"/>
            <w:szCs w:val="24"/>
            <w:lang w:eastAsia="ja-JP"/>
          </w:rPr>
          <w:t xml:space="preserve"> APC-GTFS and </w:t>
        </w:r>
        <w:r w:rsidR="00A320E2" w:rsidDel="009B5259">
          <w:rPr>
            <w:rFonts w:ascii="Times New Roman" w:eastAsia="Yu Mincho" w:hAnsi="Times New Roman" w:cs="Times New Roman"/>
            <w:sz w:val="24"/>
            <w:szCs w:val="24"/>
            <w:lang w:eastAsia="ja-JP"/>
          </w:rPr>
          <w:t>using</w:t>
        </w:r>
        <w:r w:rsidR="00A320E2" w:rsidRPr="00C6452A" w:rsidDel="009B5259">
          <w:rPr>
            <w:rFonts w:ascii="Times New Roman" w:eastAsia="Yu Mincho" w:hAnsi="Times New Roman" w:cs="Times New Roman"/>
            <w:sz w:val="24"/>
            <w:szCs w:val="24"/>
            <w:lang w:eastAsia="ja-JP"/>
          </w:rPr>
          <w:t xml:space="preserve"> </w:t>
        </w:r>
        <w:r w:rsidRPr="00C6452A" w:rsidDel="009B5259">
          <w:rPr>
            <w:rFonts w:ascii="Times New Roman" w:eastAsia="Yu Mincho" w:hAnsi="Times New Roman" w:cs="Times New Roman"/>
            <w:sz w:val="24"/>
            <w:szCs w:val="24"/>
            <w:lang w:eastAsia="ja-JP"/>
          </w:rPr>
          <w:t>original GTFS.</w:t>
        </w:r>
        <w:bookmarkEnd w:id="734"/>
      </w:moveFrom>
    </w:p>
    <w:moveFromRangeEnd w:id="730"/>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354AA959" w:rsidR="00491109" w:rsidRDefault="005039FC"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C4F8F8E" wp14:editId="4C2E0640">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ur_pattern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2371444" w14:textId="15580FD5" w:rsidR="00491109" w:rsidRDefault="00491109" w:rsidP="00491109">
      <w:pPr>
        <w:spacing w:line="240" w:lineRule="auto"/>
        <w:jc w:val="center"/>
        <w:rPr>
          <w:ins w:id="736" w:author="Liu, Luyu" w:date="2019-10-09T20:08:00Z"/>
          <w:rFonts w:ascii="Times New Roman" w:eastAsia="Yu Mincho" w:hAnsi="Times New Roman" w:cs="Times New Roman"/>
          <w:sz w:val="24"/>
          <w:szCs w:val="24"/>
          <w:lang w:eastAsia="ja-JP"/>
        </w:rPr>
      </w:pPr>
      <w:bookmarkStart w:id="737"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ins w:id="738" w:author="Liu, Luyu" w:date="2019-10-09T20:07:00Z">
        <w:r w:rsidR="009B5259">
          <w:rPr>
            <w:rFonts w:ascii="Times New Roman" w:eastAsia="Yu Mincho" w:hAnsi="Times New Roman" w:cs="Times New Roman"/>
            <w:noProof/>
            <w:sz w:val="24"/>
            <w:szCs w:val="24"/>
            <w:lang w:eastAsia="ja-JP"/>
          </w:rPr>
          <w:t>10</w:t>
        </w:r>
      </w:ins>
      <w:del w:id="739" w:author="Liu, Luyu" w:date="2019-10-09T20:07:00Z">
        <w:r w:rsidR="009637FE"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bookmarkEnd w:id="737"/>
      <w:r>
        <w:rPr>
          <w:rFonts w:ascii="Times New Roman" w:eastAsia="Yu Mincho" w:hAnsi="Times New Roman" w:cs="Times New Roman"/>
          <w:sz w:val="24"/>
          <w:szCs w:val="24"/>
          <w:lang w:eastAsia="ja-JP"/>
        </w:rPr>
        <w:t xml:space="preserve"> Average Total Time Penalty (ATTP</w:t>
      </w:r>
      <w:r w:rsidR="00280DA7">
        <w:rPr>
          <w:rFonts w:ascii="Times New Roman" w:eastAsia="Yu Mincho" w:hAnsi="Times New Roman" w:cs="Times New Roman"/>
          <w:sz w:val="24"/>
          <w:szCs w:val="24"/>
          <w:lang w:eastAsia="ja-JP"/>
        </w:rPr>
        <w:t>, minutes</w:t>
      </w:r>
      <w:r>
        <w:rPr>
          <w:rFonts w:ascii="Times New Roman" w:eastAsia="Yu Mincho" w:hAnsi="Times New Roman" w:cs="Times New Roman"/>
          <w:sz w:val="24"/>
          <w:szCs w:val="24"/>
          <w:lang w:eastAsia="ja-JP"/>
        </w:rPr>
        <w:t>)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E640890" w14:textId="0EA96045" w:rsidR="009B5259" w:rsidRDefault="009B5259">
      <w:pPr>
        <w:spacing w:line="240" w:lineRule="auto"/>
        <w:rPr>
          <w:ins w:id="740" w:author="Liu, Luyu" w:date="2019-10-09T20:08:00Z"/>
          <w:rFonts w:ascii="Times New Roman" w:eastAsia="Yu Mincho" w:hAnsi="Times New Roman" w:cs="Times New Roman"/>
          <w:sz w:val="24"/>
          <w:szCs w:val="24"/>
          <w:lang w:eastAsia="ja-JP"/>
        </w:rPr>
        <w:pPrChange w:id="741" w:author="Liu, Luyu" w:date="2019-10-09T20:08:00Z">
          <w:pPr>
            <w:spacing w:line="240" w:lineRule="auto"/>
            <w:jc w:val="center"/>
          </w:pPr>
        </w:pPrChange>
      </w:pPr>
    </w:p>
    <w:p w14:paraId="400788C2" w14:textId="77777777" w:rsidR="009B5259" w:rsidRDefault="009B5259" w:rsidP="009B5259">
      <w:pPr>
        <w:spacing w:line="240" w:lineRule="auto"/>
        <w:ind w:firstLine="720"/>
        <w:jc w:val="both"/>
        <w:rPr>
          <w:ins w:id="742" w:author="Liu, Luyu" w:date="2019-10-09T20:08:00Z"/>
          <w:rFonts w:ascii="Times New Roman" w:eastAsia="Yu Mincho" w:hAnsi="Times New Roman" w:cs="Times New Roman"/>
          <w:sz w:val="24"/>
          <w:szCs w:val="24"/>
          <w:lang w:eastAsia="ja-JP"/>
        </w:rPr>
      </w:pPr>
      <w:ins w:id="743" w:author="Liu, Luyu" w:date="2019-10-09T20:08:00Z">
        <w:r>
          <w:rPr>
            <w:rFonts w:ascii="Times New Roman" w:eastAsia="Yu Mincho" w:hAnsi="Times New Roman" w:cs="Times New Roman"/>
            <w:sz w:val="24"/>
            <w:szCs w:val="24"/>
            <w:lang w:eastAsia="ja-JP"/>
          </w:rPr>
          <w:lastRenderedPageBreak/>
          <w:t xml:space="preserve">As for the comparison of original GTFS and APC-GTFS, for most hours, APC-GTFS’s ATTP is larger than original GTFS’s; while only on rush hours (morning, afternoon, and night), APC-GTFS’s transfer risk is larger than GTFS’s.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_Ref21544085 \h </w:instrText>
        </w:r>
      </w:ins>
      <w:r>
        <w:rPr>
          <w:rFonts w:ascii="Times New Roman" w:eastAsia="Yu Mincho" w:hAnsi="Times New Roman" w:cs="Times New Roman"/>
          <w:sz w:val="24"/>
          <w:szCs w:val="24"/>
          <w:lang w:eastAsia="ja-JP"/>
        </w:rPr>
      </w:r>
      <w:ins w:id="744" w:author="Liu, Luyu" w:date="2019-10-09T20:08:00Z">
        <w:r>
          <w:rPr>
            <w:rFonts w:ascii="Times New Roman" w:eastAsia="Yu Mincho" w:hAnsi="Times New Roman" w:cs="Times New Roman"/>
            <w:sz w:val="24"/>
            <w:szCs w:val="24"/>
            <w:lang w:eastAsia="ja-JP"/>
          </w:rPr>
          <w:fldChar w:fldCharType="separate"/>
        </w:r>
        <w:r w:rsidRPr="00C6452A">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_Ref21089387 \h  \* MERGEFORMAT </w:instrText>
        </w:r>
      </w:ins>
      <w:r>
        <w:rPr>
          <w:rFonts w:ascii="Times New Roman" w:eastAsia="Yu Mincho" w:hAnsi="Times New Roman" w:cs="Times New Roman"/>
          <w:sz w:val="24"/>
          <w:szCs w:val="24"/>
          <w:lang w:eastAsia="ja-JP"/>
        </w:rPr>
      </w:r>
      <w:ins w:id="745" w:author="Liu, Luyu" w:date="2019-10-09T20:08:00Z">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visualizes ATTP and TR’s difference between with APC-GTFS and with original GTFS. A clear pattern is the differences are larger during the rush hours. Although both results share highly identical spatiotemporal pattern, compared with APC-GTFS, which has higher temporal accuracy, original GTFS’s results are smaller especially during rush hours. Moreover, the differences will have more impact if ridership is included, since rush hours witness most ridership in the system. This demonstrates some risks of using original GTFS as the only data source without any calibration using administrative data</w:t>
        </w:r>
        <w:r w:rsidRPr="00EF465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Pr>
            <w:rStyle w:val="CommentReference"/>
          </w:rPr>
          <w:commentReference w:id="746"/>
        </w:r>
      </w:ins>
    </w:p>
    <w:p w14:paraId="12DEF689" w14:textId="77777777" w:rsidR="009B5259" w:rsidRDefault="009B5259">
      <w:pPr>
        <w:spacing w:line="240" w:lineRule="auto"/>
        <w:rPr>
          <w:ins w:id="747" w:author="Liu, Luyu" w:date="2019-10-09T20:07:00Z"/>
          <w:rFonts w:ascii="Times New Roman" w:eastAsia="Yu Mincho" w:hAnsi="Times New Roman" w:cs="Times New Roman"/>
          <w:sz w:val="24"/>
          <w:szCs w:val="24"/>
          <w:lang w:eastAsia="ja-JP"/>
        </w:rPr>
        <w:pPrChange w:id="748" w:author="Liu, Luyu" w:date="2019-10-09T20:08:00Z">
          <w:pPr>
            <w:spacing w:line="240" w:lineRule="auto"/>
            <w:jc w:val="center"/>
          </w:pPr>
        </w:pPrChange>
      </w:pPr>
    </w:p>
    <w:p w14:paraId="1C6F7EF1" w14:textId="77777777" w:rsidR="009B5259" w:rsidRDefault="009B5259" w:rsidP="009B5259">
      <w:pPr>
        <w:keepNext/>
        <w:spacing w:line="240" w:lineRule="auto"/>
        <w:jc w:val="center"/>
        <w:rPr>
          <w:moveTo w:id="749" w:author="Liu, Luyu" w:date="2019-10-09T20:07:00Z"/>
        </w:rPr>
      </w:pPr>
      <w:moveToRangeStart w:id="750" w:author="Liu, Luyu" w:date="2019-10-09T20:07:00Z" w:name="move21544047"/>
      <w:moveTo w:id="751" w:author="Liu, Luyu" w:date="2019-10-09T20:07:00Z">
        <w:r>
          <w:rPr>
            <w:noProof/>
          </w:rPr>
          <w:drawing>
            <wp:inline distT="0" distB="0" distL="0" distR="0" wp14:anchorId="6211C5AF" wp14:editId="5ED9C1EF">
              <wp:extent cx="5486400" cy="2695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moveTo>
    </w:p>
    <w:p w14:paraId="7C65A256" w14:textId="0B18D50C" w:rsidR="009B5259" w:rsidRDefault="009B5259" w:rsidP="009B5259">
      <w:pPr>
        <w:spacing w:line="240" w:lineRule="auto"/>
        <w:jc w:val="center"/>
        <w:rPr>
          <w:moveTo w:id="752" w:author="Liu, Luyu" w:date="2019-10-09T20:07:00Z"/>
          <w:rFonts w:ascii="Times New Roman" w:eastAsia="Yu Mincho" w:hAnsi="Times New Roman" w:cs="Times New Roman"/>
          <w:sz w:val="24"/>
          <w:szCs w:val="24"/>
          <w:lang w:eastAsia="ja-JP"/>
        </w:rPr>
      </w:pPr>
      <w:bookmarkStart w:id="753" w:name="_Ref21544085"/>
      <w:moveTo w:id="754" w:author="Liu, Luyu" w:date="2019-10-09T20:07:00Z">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moveTo>
      <w:ins w:id="755" w:author="Liu, Luyu" w:date="2019-10-09T20:07:00Z">
        <w:r>
          <w:rPr>
            <w:rFonts w:ascii="Times New Roman" w:eastAsia="Yu Mincho" w:hAnsi="Times New Roman" w:cs="Times New Roman"/>
            <w:noProof/>
            <w:sz w:val="24"/>
            <w:szCs w:val="24"/>
            <w:lang w:eastAsia="ja-JP"/>
          </w:rPr>
          <w:t>11</w:t>
        </w:r>
      </w:ins>
      <w:moveTo w:id="756" w:author="Liu, Luyu" w:date="2019-10-09T20:07:00Z">
        <w:del w:id="757" w:author="Liu, Luyu" w:date="2019-10-09T20:07:00Z">
          <w:r w:rsidDel="009B5259">
            <w:rPr>
              <w:rFonts w:ascii="Times New Roman" w:eastAsia="Yu Mincho" w:hAnsi="Times New Roman" w:cs="Times New Roman"/>
              <w:noProof/>
              <w:sz w:val="24"/>
              <w:szCs w:val="24"/>
              <w:lang w:eastAsia="ja-JP"/>
            </w:rPr>
            <w:delText>10</w:delText>
          </w:r>
        </w:del>
        <w:r w:rsidRPr="00C6452A">
          <w:rPr>
            <w:rFonts w:ascii="Times New Roman" w:eastAsia="Yu Mincho" w:hAnsi="Times New Roman" w:cs="Times New Roman"/>
            <w:sz w:val="24"/>
            <w:szCs w:val="24"/>
            <w:lang w:eastAsia="ja-JP"/>
          </w:rPr>
          <w:fldChar w:fldCharType="end"/>
        </w:r>
        <w:bookmarkEnd w:id="753"/>
        <w:r w:rsidRPr="00C6452A">
          <w:rPr>
            <w:rFonts w:ascii="Times New Roman" w:eastAsia="Yu Mincho" w:hAnsi="Times New Roman" w:cs="Times New Roman"/>
            <w:sz w:val="24"/>
            <w:szCs w:val="24"/>
            <w:lang w:eastAsia="ja-JP"/>
          </w:rPr>
          <w:t xml:space="preserve"> ATTP and TR's difference between</w:t>
        </w:r>
        <w:r>
          <w:rPr>
            <w:rFonts w:ascii="Times New Roman" w:eastAsia="Yu Mincho" w:hAnsi="Times New Roman" w:cs="Times New Roman"/>
            <w:sz w:val="24"/>
            <w:szCs w:val="24"/>
            <w:lang w:eastAsia="ja-JP"/>
          </w:rPr>
          <w:t xml:space="preserve"> using</w:t>
        </w:r>
        <w:r w:rsidRPr="00C6452A">
          <w:rPr>
            <w:rFonts w:ascii="Times New Roman" w:eastAsia="Yu Mincho" w:hAnsi="Times New Roman" w:cs="Times New Roman"/>
            <w:sz w:val="24"/>
            <w:szCs w:val="24"/>
            <w:lang w:eastAsia="ja-JP"/>
          </w:rPr>
          <w:t xml:space="preserve"> APC-GTFS and </w:t>
        </w:r>
        <w:r>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original GTFS.</w:t>
        </w:r>
      </w:moveTo>
    </w:p>
    <w:moveToRangeEnd w:id="750"/>
    <w:p w14:paraId="688048A3" w14:textId="77777777" w:rsidR="009B5259" w:rsidRDefault="009B5259" w:rsidP="00491109">
      <w:pPr>
        <w:spacing w:line="240" w:lineRule="auto"/>
        <w:jc w:val="center"/>
        <w:rPr>
          <w:rFonts w:ascii="Times New Roman" w:hAnsi="Times New Roman" w:cs="Times New Roman"/>
          <w:sz w:val="24"/>
          <w:szCs w:val="24"/>
        </w:rPr>
      </w:pPr>
    </w:p>
    <w:p w14:paraId="64EF82F6" w14:textId="7C16EC8F"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certain days with special events to see their impact on the transfer real-time performance. Weather, especially extreme weather during winter, is a major factor for </w:t>
      </w:r>
      <w:ins w:id="758" w:author="Miller,  Dr. Harvey J." w:date="2019-10-09T16:28:00Z">
        <w:r w:rsidR="00597D16">
          <w:rPr>
            <w:rFonts w:ascii="Times New Roman" w:eastAsia="Yu Mincho" w:hAnsi="Times New Roman" w:cs="Times New Roman"/>
            <w:sz w:val="24"/>
            <w:szCs w:val="24"/>
            <w:lang w:eastAsia="ja-JP"/>
          </w:rPr>
          <w:t>public transit</w:t>
        </w:r>
      </w:ins>
      <w:del w:id="759" w:author="Miller,  Dr. Harvey J." w:date="2019-10-09T16:28:00Z">
        <w:r w:rsidDel="00597D16">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t>
      </w:r>
      <w:ins w:id="760" w:author="Miller,  Dr. Harvey J." w:date="2019-10-09T16:28:00Z">
        <w:r w:rsidR="00597D16">
          <w:rPr>
            <w:rFonts w:ascii="Times New Roman" w:eastAsia="Yu Mincho" w:hAnsi="Times New Roman" w:cs="Times New Roman"/>
            <w:sz w:val="24"/>
            <w:szCs w:val="24"/>
            <w:lang w:eastAsia="ja-JP"/>
          </w:rPr>
          <w:t xml:space="preserve">based on the </w:t>
        </w:r>
      </w:ins>
      <w:del w:id="761" w:author="Miller,  Dr. Harvey J." w:date="2019-10-09T16:28:00Z">
        <w:r w:rsidR="00A65C22" w:rsidDel="00597D16">
          <w:rPr>
            <w:rFonts w:ascii="Times New Roman" w:eastAsia="Yu Mincho" w:hAnsi="Times New Roman" w:cs="Times New Roman"/>
            <w:sz w:val="24"/>
            <w:szCs w:val="24"/>
            <w:lang w:eastAsia="ja-JP"/>
          </w:rPr>
          <w:delText xml:space="preserve">with </w:delText>
        </w:r>
      </w:del>
      <w:r w:rsidR="00A65C22">
        <w:rPr>
          <w:rFonts w:ascii="Times New Roman" w:eastAsia="Yu Mincho" w:hAnsi="Times New Roman" w:cs="Times New Roman"/>
          <w:sz w:val="24"/>
          <w:szCs w:val="24"/>
          <w:lang w:eastAsia="ja-JP"/>
        </w:rPr>
        <w:t>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t>
      </w:r>
      <w:ins w:id="762" w:author="Miller,  Dr. Harvey J." w:date="2019-10-09T16:29:00Z">
        <w:r w:rsidR="00597D16">
          <w:rPr>
            <w:rFonts w:ascii="Times New Roman" w:eastAsia="Yu Mincho" w:hAnsi="Times New Roman" w:cs="Times New Roman"/>
            <w:sz w:val="24"/>
            <w:szCs w:val="24"/>
            <w:lang w:eastAsia="ja-JP"/>
          </w:rPr>
          <w:t>based on the merged</w:t>
        </w:r>
      </w:ins>
      <w:del w:id="763" w:author="Miller,  Dr. Harvey J." w:date="2019-10-09T16:29:00Z">
        <w:r w:rsidR="00A65C22" w:rsidDel="00597D16">
          <w:rPr>
            <w:rFonts w:ascii="Times New Roman" w:eastAsia="Yu Mincho" w:hAnsi="Times New Roman" w:cs="Times New Roman"/>
            <w:sz w:val="24"/>
            <w:szCs w:val="24"/>
            <w:lang w:eastAsia="ja-JP"/>
          </w:rPr>
          <w:delText>with</w:delText>
        </w:r>
      </w:del>
      <w:r w:rsidR="00A65C22">
        <w:rPr>
          <w:rFonts w:ascii="Times New Roman" w:eastAsia="Yu Mincho" w:hAnsi="Times New Roman" w:cs="Times New Roman"/>
          <w:sz w:val="24"/>
          <w:szCs w:val="24"/>
          <w:lang w:eastAsia="ja-JP"/>
        </w:rPr>
        <w:t xml:space="preserve">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t>
      </w:r>
      <w:ins w:id="764" w:author="Miller,  Dr. Harvey J." w:date="2019-10-09T16:29:00Z">
        <w:r w:rsidR="00597D16">
          <w:rPr>
            <w:rFonts w:ascii="Times New Roman" w:eastAsia="Yu Mincho" w:hAnsi="Times New Roman" w:cs="Times New Roman"/>
            <w:sz w:val="24"/>
            <w:szCs w:val="24"/>
            <w:lang w:eastAsia="ja-JP"/>
          </w:rPr>
          <w:t>based on the</w:t>
        </w:r>
      </w:ins>
      <w:del w:id="765" w:author="Miller,  Dr. Harvey J." w:date="2019-10-09T16:29:00Z">
        <w:r w:rsidR="00A65C22" w:rsidDel="00597D16">
          <w:rPr>
            <w:rFonts w:ascii="Times New Roman" w:eastAsia="Yu Mincho" w:hAnsi="Times New Roman" w:cs="Times New Roman"/>
            <w:sz w:val="24"/>
            <w:szCs w:val="24"/>
            <w:lang w:eastAsia="ja-JP"/>
          </w:rPr>
          <w:delText>with</w:delText>
        </w:r>
      </w:del>
      <w:r w:rsidR="00A65C22">
        <w:rPr>
          <w:rFonts w:ascii="Times New Roman" w:eastAsia="Yu Mincho" w:hAnsi="Times New Roman" w:cs="Times New Roman"/>
          <w:sz w:val="24"/>
          <w:szCs w:val="24"/>
          <w:lang w:eastAsia="ja-JP"/>
        </w:rPr>
        <w:t xml:space="preserve"> original GTFS</w:t>
      </w:r>
      <w:ins w:id="766" w:author="Miller,  Dr. Harvey J." w:date="2019-10-09T16:29:00Z">
        <w:r w:rsidR="00597D16">
          <w:rPr>
            <w:rFonts w:ascii="Times New Roman" w:eastAsia="Yu Mincho" w:hAnsi="Times New Roman" w:cs="Times New Roman"/>
            <w:sz w:val="24"/>
            <w:szCs w:val="24"/>
            <w:lang w:eastAsia="ja-JP"/>
          </w:rPr>
          <w:t xml:space="preserve"> data</w:t>
        </w:r>
      </w:ins>
      <w:r w:rsidR="00122804">
        <w:rPr>
          <w:rFonts w:ascii="Times New Roman" w:eastAsia="Yu Mincho" w:hAnsi="Times New Roman" w:cs="Times New Roman"/>
          <w:sz w:val="24"/>
          <w:szCs w:val="24"/>
          <w:lang w:eastAsia="ja-JP"/>
        </w:rPr>
        <w:t>; TR increases to 9.06% and ATTP increases to 4.83 minutes</w:t>
      </w:r>
      <w:ins w:id="767" w:author="Miller,  Dr. Harvey J." w:date="2019-10-09T16:29:00Z">
        <w:r w:rsidR="00597D16">
          <w:rPr>
            <w:rFonts w:ascii="Times New Roman" w:eastAsia="Yu Mincho" w:hAnsi="Times New Roman" w:cs="Times New Roman"/>
            <w:sz w:val="24"/>
            <w:szCs w:val="24"/>
            <w:lang w:eastAsia="ja-JP"/>
          </w:rPr>
          <w:t xml:space="preserve"> </w:t>
        </w:r>
        <w:commentRangeStart w:id="768"/>
        <w:commentRangeStart w:id="769"/>
        <w:r w:rsidR="00597D16">
          <w:rPr>
            <w:rFonts w:ascii="Times New Roman" w:eastAsia="Yu Mincho" w:hAnsi="Times New Roman" w:cs="Times New Roman"/>
            <w:sz w:val="24"/>
            <w:szCs w:val="24"/>
            <w:lang w:eastAsia="ja-JP"/>
          </w:rPr>
          <w:t xml:space="preserve">based on the </w:t>
        </w:r>
        <w:del w:id="770" w:author="Liu, Luyu" w:date="2019-10-09T20:09:00Z">
          <w:r w:rsidR="00597D16" w:rsidDel="00AE0BCA">
            <w:rPr>
              <w:rFonts w:ascii="Times New Roman" w:eastAsia="Yu Mincho" w:hAnsi="Times New Roman" w:cs="Times New Roman"/>
              <w:sz w:val="24"/>
              <w:szCs w:val="24"/>
              <w:lang w:eastAsia="ja-JP"/>
            </w:rPr>
            <w:delText xml:space="preserve">merged </w:delText>
          </w:r>
        </w:del>
        <w:r w:rsidR="00597D16" w:rsidRPr="00597D16">
          <w:rPr>
            <w:rFonts w:ascii="Times New Roman" w:eastAsia="Yu Mincho" w:hAnsi="Times New Roman" w:cs="Times New Roman"/>
            <w:sz w:val="24"/>
            <w:szCs w:val="24"/>
            <w:lang w:eastAsia="ja-JP"/>
          </w:rPr>
          <w:t>APC-GTFS data</w:t>
        </w:r>
        <w:commentRangeEnd w:id="768"/>
        <w:r w:rsidR="00597D16">
          <w:rPr>
            <w:rStyle w:val="CommentReference"/>
          </w:rPr>
          <w:commentReference w:id="768"/>
        </w:r>
      </w:ins>
      <w:commentRangeEnd w:id="769"/>
      <w:r w:rsidR="00B239E0">
        <w:rPr>
          <w:rStyle w:val="CommentReference"/>
        </w:rPr>
        <w:commentReference w:id="769"/>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4618C5B1"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w:t>
      </w:r>
      <w:ins w:id="771" w:author="Miller,  Dr. Harvey J." w:date="2019-10-09T16:30:00Z">
        <w:r w:rsidR="009D3E9F">
          <w:rPr>
            <w:rFonts w:ascii="Times New Roman" w:eastAsia="Yu Mincho" w:hAnsi="Times New Roman" w:cs="Times New Roman"/>
            <w:sz w:val="24"/>
            <w:szCs w:val="24"/>
            <w:lang w:eastAsia="ja-JP"/>
          </w:rPr>
          <w:t>simulate</w:t>
        </w:r>
        <w:r w:rsidR="00597D16">
          <w:rPr>
            <w:rFonts w:ascii="Times New Roman" w:eastAsia="Yu Mincho" w:hAnsi="Times New Roman" w:cs="Times New Roman"/>
            <w:sz w:val="24"/>
            <w:szCs w:val="24"/>
            <w:lang w:eastAsia="ja-JP"/>
          </w:rPr>
          <w:t xml:space="preserve"> the impact of a DBL by </w:t>
        </w:r>
      </w:ins>
      <w:r w:rsidR="009E1647">
        <w:rPr>
          <w:rFonts w:ascii="Times New Roman" w:eastAsia="Yu Mincho" w:hAnsi="Times New Roman" w:cs="Times New Roman"/>
          <w:sz w:val="24"/>
          <w:szCs w:val="24"/>
          <w:lang w:eastAsia="ja-JP"/>
        </w:rPr>
        <w:t xml:space="preserve">assume all the buses running on this route </w:t>
      </w:r>
      <w:ins w:id="772" w:author="Miller,  Dr. Harvey J." w:date="2019-10-09T16:30:00Z">
        <w:r w:rsidR="00597D16">
          <w:rPr>
            <w:rFonts w:ascii="Times New Roman" w:eastAsia="Yu Mincho" w:hAnsi="Times New Roman" w:cs="Times New Roman"/>
            <w:sz w:val="24"/>
            <w:szCs w:val="24"/>
            <w:lang w:eastAsia="ja-JP"/>
          </w:rPr>
          <w:t xml:space="preserve">will </w:t>
        </w:r>
      </w:ins>
      <w:r w:rsidR="009E1647">
        <w:rPr>
          <w:rFonts w:ascii="Times New Roman" w:eastAsia="Yu Mincho" w:hAnsi="Times New Roman" w:cs="Times New Roman"/>
          <w:sz w:val="24"/>
          <w:szCs w:val="24"/>
          <w:lang w:eastAsia="ja-JP"/>
        </w:rPr>
        <w:t xml:space="preserve">behave </w:t>
      </w:r>
      <w:ins w:id="773" w:author="Miller,  Dr. Harvey J." w:date="2019-10-09T16:30:00Z">
        <w:r w:rsidR="00597D16">
          <w:rPr>
            <w:rFonts w:ascii="Times New Roman" w:eastAsia="Yu Mincho" w:hAnsi="Times New Roman" w:cs="Times New Roman"/>
            <w:sz w:val="24"/>
            <w:szCs w:val="24"/>
            <w:lang w:eastAsia="ja-JP"/>
          </w:rPr>
          <w:t xml:space="preserve">according to the </w:t>
        </w:r>
      </w:ins>
      <w:del w:id="774" w:author="Miller,  Dr. Harvey J." w:date="2019-10-09T16:30:00Z">
        <w:r w:rsidR="009E1647" w:rsidDel="00597D16">
          <w:rPr>
            <w:rFonts w:ascii="Times New Roman" w:eastAsia="Yu Mincho" w:hAnsi="Times New Roman" w:cs="Times New Roman"/>
            <w:sz w:val="24"/>
            <w:szCs w:val="24"/>
            <w:lang w:eastAsia="ja-JP"/>
          </w:rPr>
          <w:delText xml:space="preserve">as the </w:delText>
        </w:r>
      </w:del>
      <w:r w:rsidR="009E1647">
        <w:rPr>
          <w:rFonts w:ascii="Times New Roman" w:eastAsia="Yu Mincho" w:hAnsi="Times New Roman" w:cs="Times New Roman"/>
          <w:sz w:val="24"/>
          <w:szCs w:val="24"/>
          <w:lang w:eastAsia="ja-JP"/>
        </w:rPr>
        <w:t>GTFS static schedule</w:t>
      </w:r>
      <w:ins w:id="775" w:author="Miller,  Dr. Harvey J." w:date="2019-10-09T16:31:00Z">
        <w:r w:rsidR="00597D16">
          <w:rPr>
            <w:rFonts w:ascii="Times New Roman" w:eastAsia="Yu Mincho" w:hAnsi="Times New Roman" w:cs="Times New Roman"/>
            <w:sz w:val="24"/>
            <w:szCs w:val="24"/>
            <w:lang w:eastAsia="ja-JP"/>
          </w:rPr>
          <w:t xml:space="preserve"> data</w:t>
        </w:r>
      </w:ins>
      <w:del w:id="776" w:author="Miller,  Dr. Harvey J." w:date="2019-10-09T16:31:00Z">
        <w:r w:rsidR="009E1647" w:rsidDel="00597D16">
          <w:rPr>
            <w:rFonts w:ascii="Times New Roman" w:eastAsia="Yu Mincho" w:hAnsi="Times New Roman" w:cs="Times New Roman"/>
            <w:sz w:val="24"/>
            <w:szCs w:val="24"/>
            <w:lang w:eastAsia="ja-JP"/>
          </w:rPr>
          <w:delText>d</w:delText>
        </w:r>
      </w:del>
      <w:r w:rsidR="009E1647">
        <w:rPr>
          <w:rFonts w:ascii="Times New Roman" w:eastAsia="Yu Mincho" w:hAnsi="Times New Roman" w:cs="Times New Roman"/>
          <w:sz w:val="24"/>
          <w:szCs w:val="24"/>
          <w:lang w:eastAsia="ja-JP"/>
        </w:rPr>
        <w:t xml:space="preserve"> </w:t>
      </w:r>
      <w:r w:rsidR="00195D23">
        <w:rPr>
          <w:rFonts w:ascii="Times New Roman" w:eastAsia="Yu Mincho" w:hAnsi="Times New Roman" w:cs="Times New Roman"/>
          <w:sz w:val="24"/>
          <w:szCs w:val="24"/>
          <w:lang w:eastAsia="ja-JP"/>
        </w:rPr>
        <w:t xml:space="preserve">after DBL is in effect </w:t>
      </w:r>
      <w:r w:rsidR="009E1647">
        <w:rPr>
          <w:rFonts w:ascii="Times New Roman" w:eastAsia="Yu Mincho" w:hAnsi="Times New Roman" w:cs="Times New Roman"/>
          <w:sz w:val="24"/>
          <w:szCs w:val="24"/>
          <w:lang w:eastAsia="ja-JP"/>
        </w:rPr>
        <w:t xml:space="preserve">(i.e., no delay). </w:t>
      </w:r>
      <w:ins w:id="777" w:author="Miller,  Dr. Harvey J." w:date="2019-10-09T16:31:00Z">
        <w:r w:rsidR="00597D16">
          <w:rPr>
            <w:rFonts w:ascii="Times New Roman" w:eastAsia="Yu Mincho" w:hAnsi="Times New Roman" w:cs="Times New Roman"/>
            <w:sz w:val="24"/>
            <w:szCs w:val="24"/>
            <w:lang w:eastAsia="ja-JP"/>
          </w:rPr>
          <w:t xml:space="preserve">This is an upper bound on the actual DBL performance.  </w:t>
        </w:r>
      </w:ins>
      <w:r w:rsidR="009E1647">
        <w:rPr>
          <w:rFonts w:ascii="Times New Roman" w:eastAsia="Yu Mincho" w:hAnsi="Times New Roman" w:cs="Times New Roman"/>
          <w:sz w:val="24"/>
          <w:szCs w:val="24"/>
          <w:lang w:eastAsia="ja-JP"/>
        </w:rPr>
        <w:t>We analyze</w:t>
      </w:r>
      <w:del w:id="778" w:author="Miller,  Dr. Harvey J." w:date="2019-10-09T16:32:00Z">
        <w:r w:rsidR="009E1647" w:rsidDel="00597D16">
          <w:rPr>
            <w:rFonts w:ascii="Times New Roman" w:eastAsia="Yu Mincho" w:hAnsi="Times New Roman" w:cs="Times New Roman"/>
            <w:sz w:val="24"/>
            <w:szCs w:val="24"/>
            <w:lang w:eastAsia="ja-JP"/>
          </w:rPr>
          <w:delText>d</w:delText>
        </w:r>
      </w:del>
      <w:r w:rsidR="009E1647">
        <w:rPr>
          <w:rFonts w:ascii="Times New Roman" w:eastAsia="Yu Mincho" w:hAnsi="Times New Roman" w:cs="Times New Roman"/>
          <w:sz w:val="24"/>
          <w:szCs w:val="24"/>
          <w:lang w:eastAsia="ja-JP"/>
        </w:rPr>
        <w:t xml:space="preserve"> TR and ATTP’s changing trend before and after applying the assumption and the difference’s spatial and temporal pattern.</w:t>
      </w:r>
    </w:p>
    <w:p w14:paraId="6F752DE2" w14:textId="4B7AB003"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We simulate</w:t>
      </w:r>
      <w:del w:id="779" w:author="Miller,  Dr. Harvey J." w:date="2019-10-09T16:32:00Z">
        <w:r w:rsidDel="009D3E9F">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195D23">
        <w:rPr>
          <w:rFonts w:ascii="Times New Roman" w:eastAsia="Yu Mincho" w:hAnsi="Times New Roman" w:cs="Times New Roman"/>
          <w:sz w:val="24"/>
          <w:szCs w:val="24"/>
          <w:lang w:eastAsia="ja-JP"/>
        </w:rPr>
        <w:t xml:space="preserve">Figure </w:t>
      </w:r>
      <w:r w:rsidR="00195D23">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relatively random pattern of transfer risk changes. However, for ATTP, all stops’ performance universally improves but the impact on the downtown is less compared to other outlying stops</w:t>
      </w:r>
      <w:r w:rsidR="003A3293">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Across all stops </w:t>
      </w:r>
      <w:r w:rsidR="001D271A">
        <w:rPr>
          <w:rFonts w:ascii="Times New Roman" w:eastAsia="Yu Mincho" w:hAnsi="Times New Roman" w:cs="Times New Roman"/>
          <w:sz w:val="24"/>
          <w:szCs w:val="24"/>
          <w:lang w:eastAsia="ja-JP"/>
        </w:rPr>
        <w:t xml:space="preserve">and trips </w:t>
      </w:r>
      <w:r>
        <w:rPr>
          <w:rFonts w:ascii="Times New Roman" w:eastAsia="Yu Mincho" w:hAnsi="Times New Roman" w:cs="Times New Roman"/>
          <w:sz w:val="24"/>
          <w:szCs w:val="24"/>
          <w:lang w:eastAsia="ja-JP"/>
        </w:rPr>
        <w:t xml:space="preserve">on the route, the DBL </w:t>
      </w:r>
      <w:r w:rsidR="00FA4651">
        <w:rPr>
          <w:rFonts w:ascii="Times New Roman" w:eastAsia="Yu Mincho" w:hAnsi="Times New Roman" w:cs="Times New Roman"/>
          <w:sz w:val="24"/>
          <w:szCs w:val="24"/>
          <w:lang w:eastAsia="ja-JP"/>
        </w:rPr>
        <w:t>will save</w:t>
      </w:r>
      <w:r>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1.69</w:t>
      </w:r>
      <w:r>
        <w:rPr>
          <w:rFonts w:ascii="Times New Roman" w:eastAsia="Yu Mincho" w:hAnsi="Times New Roman" w:cs="Times New Roman"/>
          <w:sz w:val="24"/>
          <w:szCs w:val="24"/>
          <w:lang w:eastAsia="ja-JP"/>
        </w:rPr>
        <w:t xml:space="preserve"> minutes </w:t>
      </w:r>
      <w:r w:rsidR="00D91453">
        <w:rPr>
          <w:rFonts w:ascii="Times New Roman" w:eastAsia="Yu Mincho" w:hAnsi="Times New Roman" w:cs="Times New Roman"/>
          <w:sz w:val="24"/>
          <w:szCs w:val="24"/>
          <w:lang w:eastAsia="ja-JP"/>
        </w:rPr>
        <w:t>(</w:t>
      </w:r>
      <m:oMath>
        <m:r>
          <w:rPr>
            <w:rFonts w:ascii="Cambria Math" w:eastAsia="Yu Mincho" w:hAnsi="Cambria Math" w:cs="Times New Roman"/>
            <w:sz w:val="24"/>
            <w:szCs w:val="24"/>
            <w:lang w:eastAsia="ja-JP"/>
          </w:rPr>
          <m:t>σ=</m:t>
        </m:r>
      </m:oMath>
      <w:r w:rsidR="00D91453">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13.24</w:t>
      </w:r>
      <w:r w:rsidR="00FA4651">
        <w:rPr>
          <w:rFonts w:ascii="Times New Roman" w:eastAsia="Yu Mincho" w:hAnsi="Times New Roman" w:cs="Times New Roman"/>
          <w:sz w:val="24"/>
          <w:szCs w:val="24"/>
          <w:lang w:eastAsia="ja-JP"/>
        </w:rPr>
        <w:t xml:space="preserve"> minutes</w:t>
      </w:r>
      <w:r w:rsidR="00D91453">
        <w:rPr>
          <w:rFonts w:ascii="Times New Roman" w:eastAsia="Yu Mincho" w:hAnsi="Times New Roman" w:cs="Times New Roman"/>
          <w:sz w:val="24"/>
          <w:szCs w:val="24"/>
          <w:lang w:eastAsia="ja-JP"/>
        </w:rPr>
        <w:t>)</w:t>
      </w:r>
      <w:r w:rsidR="00FA4651">
        <w:rPr>
          <w:rFonts w:ascii="Times New Roman" w:eastAsia="Yu Mincho" w:hAnsi="Times New Roman" w:cs="Times New Roman"/>
          <w:sz w:val="24"/>
          <w:szCs w:val="24"/>
          <w:lang w:eastAsia="ja-JP"/>
        </w:rPr>
        <w:t xml:space="preserve"> with original GTFS; </w:t>
      </w:r>
      <w:r w:rsidR="00FD1AFF">
        <w:rPr>
          <w:rFonts w:ascii="Times New Roman" w:eastAsia="Yu Mincho" w:hAnsi="Times New Roman" w:cs="Times New Roman"/>
          <w:sz w:val="24"/>
          <w:szCs w:val="24"/>
          <w:lang w:eastAsia="ja-JP"/>
        </w:rPr>
        <w:t xml:space="preserve">with APC-GTFS, </w:t>
      </w:r>
      <w:r w:rsidR="00FA4651">
        <w:rPr>
          <w:rFonts w:ascii="Times New Roman" w:eastAsia="Yu Mincho" w:hAnsi="Times New Roman" w:cs="Times New Roman"/>
          <w:sz w:val="24"/>
          <w:szCs w:val="24"/>
          <w:lang w:eastAsia="ja-JP"/>
        </w:rPr>
        <w:t>the DBL will save</w:t>
      </w:r>
      <w:r w:rsidR="00FD1AFF">
        <w:rPr>
          <w:rFonts w:ascii="Times New Roman" w:eastAsia="Yu Mincho" w:hAnsi="Times New Roman" w:cs="Times New Roman"/>
          <w:sz w:val="24"/>
          <w:szCs w:val="24"/>
          <w:lang w:eastAsia="ja-JP"/>
        </w:rPr>
        <w:t xml:space="preserve"> 1.72 minutes (</w:t>
      </w:r>
      <m:oMath>
        <m:r>
          <w:rPr>
            <w:rFonts w:ascii="Cambria Math" w:eastAsia="Yu Mincho" w:hAnsi="Cambria Math" w:cs="Times New Roman"/>
            <w:sz w:val="24"/>
            <w:szCs w:val="24"/>
            <w:lang w:eastAsia="ja-JP"/>
          </w:rPr>
          <m:t>σ=</m:t>
        </m:r>
      </m:oMath>
      <w:r w:rsidR="00FD1AFF">
        <w:rPr>
          <w:rFonts w:ascii="Times New Roman" w:eastAsia="Yu Mincho" w:hAnsi="Times New Roman" w:cs="Times New Roman"/>
          <w:sz w:val="24"/>
          <w:szCs w:val="24"/>
          <w:lang w:eastAsia="ja-JP"/>
        </w:rPr>
        <w:t xml:space="preserve"> 10.09 minutes)</w:t>
      </w:r>
      <w:r>
        <w:rPr>
          <w:rFonts w:ascii="Times New Roman" w:eastAsia="Yu Mincho" w:hAnsi="Times New Roman" w:cs="Times New Roman"/>
          <w:sz w:val="24"/>
          <w:szCs w:val="24"/>
          <w:lang w:eastAsia="ja-JP"/>
        </w:rPr>
        <w:t>. Therefore, although the average time savings is modest, the impacts are highly differentiated across stops.</w:t>
      </w:r>
    </w:p>
    <w:p w14:paraId="069A708A" w14:textId="7DF4F13B" w:rsidR="00491109" w:rsidRDefault="003E753A" w:rsidP="00491109">
      <w:pPr>
        <w:keepNext/>
        <w:spacing w:line="240" w:lineRule="auto"/>
        <w:jc w:val="center"/>
      </w:pPr>
      <w:r>
        <w:rPr>
          <w:noProof/>
        </w:rPr>
        <w:lastRenderedPageBreak/>
        <w:drawing>
          <wp:inline distT="0" distB="0" distL="0" distR="0" wp14:anchorId="38D75128" wp14:editId="277CA10A">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780"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780"/>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44862BBC" w:rsidR="004E1BBB" w:rsidRDefault="003E753A" w:rsidP="004E1BBB">
      <w:pPr>
        <w:keepNext/>
        <w:spacing w:line="240" w:lineRule="auto"/>
        <w:jc w:val="center"/>
      </w:pPr>
      <w:r>
        <w:rPr>
          <w:noProof/>
        </w:rPr>
        <w:lastRenderedPageBreak/>
        <w:drawing>
          <wp:inline distT="0" distB="0" distL="0" distR="0" wp14:anchorId="6A48AA88" wp14:editId="6FB5018D">
            <wp:extent cx="5486400" cy="5480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480050"/>
                    </a:xfrm>
                    <a:prstGeom prst="rect">
                      <a:avLst/>
                    </a:prstGeom>
                  </pic:spPr>
                </pic:pic>
              </a:graphicData>
            </a:graphic>
          </wp:inline>
        </w:drawing>
      </w:r>
    </w:p>
    <w:p w14:paraId="407E7210" w14:textId="63284D18" w:rsidR="004E1BBB" w:rsidRDefault="004E1BBB" w:rsidP="004E1BBB">
      <w:pPr>
        <w:pStyle w:val="Formula"/>
        <w:jc w:val="center"/>
      </w:pPr>
      <w:r>
        <w:t xml:space="preserve">Figure </w:t>
      </w:r>
      <w:r w:rsidR="00665CD3">
        <w:fldChar w:fldCharType="begin"/>
      </w:r>
      <w:r w:rsidR="00665CD3">
        <w:instrText xml:space="preserve"> SEQ Figure \* ARABIC </w:instrText>
      </w:r>
      <w:r w:rsidR="00665CD3">
        <w:fldChar w:fldCharType="separate"/>
      </w:r>
      <w:r w:rsidR="009637FE">
        <w:rPr>
          <w:noProof/>
        </w:rPr>
        <w:t>13</w:t>
      </w:r>
      <w:r w:rsidR="00665CD3">
        <w:rPr>
          <w:noProof/>
        </w:rPr>
        <w:fldChar w:fldCharType="end"/>
      </w:r>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6B555D8C"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 xml:space="preserve">and DBL-receiving transfers. By comparing the two measures, we investigated how DBL helps save time for the </w:t>
      </w:r>
      <w:del w:id="781" w:author="Liu, Luyu" w:date="2019-10-09T18:53:00Z">
        <w:r w:rsidDel="00140FEB">
          <w:rPr>
            <w:rFonts w:ascii="Times New Roman" w:eastAsia="Yu Mincho" w:hAnsi="Times New Roman" w:cs="Times New Roman"/>
            <w:sz w:val="24"/>
            <w:szCs w:val="24"/>
            <w:lang w:eastAsia="ja-JP"/>
          </w:rPr>
          <w:delText xml:space="preserve">PT </w:delText>
        </w:r>
      </w:del>
      <w:ins w:id="782" w:author="Liu, Luyu" w:date="2019-10-09T18:53:00Z">
        <w:r w:rsidR="00140FEB">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users.</w:t>
      </w:r>
    </w:p>
    <w:p w14:paraId="3C206F59" w14:textId="1EA4CE3B"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2015BC">
        <w:rPr>
          <w:rFonts w:ascii="Times New Roman" w:eastAsia="Yu Mincho" w:hAnsi="Times New Roman" w:cs="Times New Roman"/>
          <w:sz w:val="24"/>
          <w:szCs w:val="24"/>
          <w:lang w:eastAsia="ja-JP"/>
        </w:rPr>
        <w:t xml:space="preserve"> This conclusion hold</w:t>
      </w:r>
      <w:r w:rsidR="00D03901">
        <w:rPr>
          <w:rFonts w:ascii="Times New Roman" w:eastAsia="Yu Mincho" w:hAnsi="Times New Roman" w:cs="Times New Roman"/>
          <w:sz w:val="24"/>
          <w:szCs w:val="24"/>
          <w:lang w:eastAsia="ja-JP"/>
        </w:rPr>
        <w:t>s</w:t>
      </w:r>
      <w:r w:rsidR="002015BC">
        <w:rPr>
          <w:rFonts w:ascii="Times New Roman" w:eastAsia="Yu Mincho" w:hAnsi="Times New Roman" w:cs="Times New Roman"/>
          <w:sz w:val="24"/>
          <w:szCs w:val="24"/>
          <w:lang w:eastAsia="ja-JP"/>
        </w:rPr>
        <w:t xml:space="preserve"> true for both datasets.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112E5CCD"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However, the ATTP’s spatial and temporal pattern </w:t>
      </w:r>
      <w:r w:rsidR="00094071">
        <w:rPr>
          <w:rFonts w:ascii="Times New Roman" w:eastAsia="Yu Mincho" w:hAnsi="Times New Roman" w:cs="Times New Roman"/>
          <w:sz w:val="24"/>
          <w:szCs w:val="24"/>
          <w:lang w:eastAsia="ja-JP"/>
        </w:rPr>
        <w:t xml:space="preserve">with original </w:t>
      </w:r>
      <w:r w:rsidR="00577B40">
        <w:rPr>
          <w:rFonts w:ascii="Times New Roman" w:eastAsia="Yu Mincho" w:hAnsi="Times New Roman" w:cs="Times New Roman"/>
          <w:sz w:val="24"/>
          <w:szCs w:val="24"/>
          <w:lang w:eastAsia="ja-JP"/>
        </w:rPr>
        <w:t>GTFS</w:t>
      </w:r>
      <w:r w:rsidR="00094071">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w:t>
      </w:r>
      <w:r w:rsidR="00BA1C37">
        <w:rPr>
          <w:rFonts w:ascii="Times New Roman" w:eastAsia="Yu Mincho" w:hAnsi="Times New Roman" w:cs="Times New Roman"/>
          <w:sz w:val="24"/>
          <w:szCs w:val="24"/>
          <w:lang w:eastAsia="ja-JP"/>
        </w:rPr>
        <w:t>decrease</w:t>
      </w:r>
      <w:r>
        <w:rPr>
          <w:rFonts w:ascii="Times New Roman" w:eastAsia="Yu Mincho" w:hAnsi="Times New Roman" w:cs="Times New Roman"/>
          <w:sz w:val="24"/>
          <w:szCs w:val="24"/>
          <w:lang w:eastAsia="ja-JP"/>
        </w:rPr>
        <w:t xml:space="preserve"> for </w:t>
      </w:r>
      <w:r w:rsidR="00BA1C37">
        <w:rPr>
          <w:rFonts w:ascii="Times New Roman" w:eastAsia="Yu Mincho" w:hAnsi="Times New Roman" w:cs="Times New Roman"/>
          <w:sz w:val="24"/>
          <w:szCs w:val="24"/>
          <w:lang w:eastAsia="ja-JP"/>
        </w:rPr>
        <w:t xml:space="preserve">both </w:t>
      </w:r>
      <w:r>
        <w:rPr>
          <w:rFonts w:ascii="Times New Roman" w:eastAsia="Yu Mincho" w:hAnsi="Times New Roman" w:cs="Times New Roman"/>
          <w:sz w:val="24"/>
          <w:szCs w:val="24"/>
          <w:lang w:eastAsia="ja-JP"/>
        </w:rPr>
        <w:t>DBL-generating and DBL-receiving transfers</w:t>
      </w:r>
      <w:r w:rsidR="002647CF">
        <w:rPr>
          <w:rFonts w:ascii="Times New Roman" w:eastAsia="Yu Mincho" w:hAnsi="Times New Roman" w:cs="Times New Roman"/>
          <w:sz w:val="24"/>
          <w:szCs w:val="24"/>
          <w:lang w:eastAsia="ja-JP"/>
        </w:rPr>
        <w:t>; APC-GTFS’s results also show similar patterns</w:t>
      </w:r>
      <w:r>
        <w:rPr>
          <w:rFonts w:ascii="Times New Roman" w:eastAsia="Yu Mincho" w:hAnsi="Times New Roman" w:cs="Times New Roman"/>
          <w:sz w:val="24"/>
          <w:szCs w:val="24"/>
          <w:lang w:eastAsia="ja-JP"/>
        </w:rPr>
        <w:t xml:space="preserve">. This </w:t>
      </w:r>
      <w:r w:rsidR="00FE6A32">
        <w:rPr>
          <w:rFonts w:ascii="Times New Roman" w:eastAsia="Yu Mincho" w:hAnsi="Times New Roman" w:cs="Times New Roman"/>
          <w:sz w:val="24"/>
          <w:szCs w:val="24"/>
          <w:lang w:eastAsia="ja-JP"/>
        </w:rPr>
        <w:t>moreover</w:t>
      </w:r>
      <w:r>
        <w:rPr>
          <w:rFonts w:ascii="Times New Roman" w:eastAsia="Yu Mincho" w:hAnsi="Times New Roman" w:cs="Times New Roman"/>
          <w:sz w:val="24"/>
          <w:szCs w:val="24"/>
          <w:lang w:eastAsia="ja-JP"/>
        </w:rPr>
        <w:t xml:space="preserve">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Also, since DBL-generating transfers benefit from both less desynchronization and less delay, they save more time than the average; since desynchronization increases for DBL-receiving transfers, they still </w:t>
      </w:r>
      <w:r w:rsidR="00AD00BA">
        <w:rPr>
          <w:rFonts w:ascii="Times New Roman" w:eastAsia="Yu Mincho" w:hAnsi="Times New Roman" w:cs="Times New Roman"/>
          <w:sz w:val="24"/>
          <w:szCs w:val="24"/>
          <w:lang w:eastAsia="ja-JP"/>
        </w:rPr>
        <w:t xml:space="preserve">generally </w:t>
      </w:r>
      <w:r>
        <w:rPr>
          <w:rFonts w:ascii="Times New Roman" w:eastAsia="Yu Mincho" w:hAnsi="Times New Roman" w:cs="Times New Roman"/>
          <w:sz w:val="24"/>
          <w:szCs w:val="24"/>
          <w:lang w:eastAsia="ja-JP"/>
        </w:rPr>
        <w:t>save</w:t>
      </w:r>
      <w:r w:rsidR="00E35607">
        <w:rPr>
          <w:rFonts w:ascii="Times New Roman" w:eastAsia="Yu Mincho" w:hAnsi="Times New Roman" w:cs="Times New Roman"/>
          <w:sz w:val="24"/>
          <w:szCs w:val="24"/>
          <w:lang w:eastAsia="ja-JP"/>
        </w:rPr>
        <w:t xml:space="preserve"> time but less than the average.</w:t>
      </w:r>
    </w:p>
    <w:p w14:paraId="45B738B3" w14:textId="5471B325" w:rsidR="00491109" w:rsidRDefault="00127732" w:rsidP="001C7D73">
      <w:pPr>
        <w:spacing w:line="240" w:lineRule="auto"/>
        <w:jc w:val="center"/>
      </w:pPr>
      <w:r>
        <w:rPr>
          <w:noProof/>
        </w:rPr>
        <w:drawing>
          <wp:inline distT="0" distB="0" distL="0" distR="0" wp14:anchorId="28F274AD" wp14:editId="6B30C6AD">
            <wp:extent cx="5486400" cy="4015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5740"/>
                    </a:xfrm>
                    <a:prstGeom prst="rect">
                      <a:avLst/>
                    </a:prstGeom>
                  </pic:spPr>
                </pic:pic>
              </a:graphicData>
            </a:graphic>
          </wp:inline>
        </w:drawing>
      </w:r>
    </w:p>
    <w:p w14:paraId="2107094A" w14:textId="47BDEDA7" w:rsidR="00491109" w:rsidRPr="00B257BE" w:rsidRDefault="00491109" w:rsidP="00491109">
      <w:pPr>
        <w:spacing w:line="240" w:lineRule="auto"/>
        <w:jc w:val="center"/>
        <w:rPr>
          <w:rFonts w:ascii="Times New Roman" w:hAnsi="Times New Roman" w:cs="Times New Roman"/>
          <w:sz w:val="24"/>
          <w:szCs w:val="24"/>
        </w:rPr>
      </w:pPr>
      <w:bookmarkStart w:id="783"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783"/>
      <w:r>
        <w:rPr>
          <w:rFonts w:ascii="Times New Roman" w:eastAsia="Yu Mincho" w:hAnsi="Times New Roman" w:cs="Times New Roman"/>
          <w:sz w:val="24"/>
          <w:szCs w:val="24"/>
          <w:lang w:eastAsia="ja-JP"/>
        </w:rPr>
        <w:t xml:space="preserve"> Temporal pattern of simulated changes in TR after implementing a dedicated bus lane</w:t>
      </w:r>
      <w:r w:rsidR="00E21BE6">
        <w:rPr>
          <w:rFonts w:ascii="Times New Roman" w:eastAsia="Yu Mincho" w:hAnsi="Times New Roman" w:cs="Times New Roman"/>
          <w:sz w:val="24"/>
          <w:szCs w:val="24"/>
          <w:lang w:eastAsia="ja-JP"/>
        </w:rPr>
        <w:t xml:space="preserve"> with original GTFS (up) and APC-GTFS</w:t>
      </w:r>
      <w:r>
        <w:rPr>
          <w:rFonts w:ascii="Times New Roman" w:eastAsia="Yu Mincho" w:hAnsi="Times New Roman" w:cs="Times New Roman"/>
          <w:sz w:val="24"/>
          <w:szCs w:val="24"/>
          <w:lang w:eastAsia="ja-JP"/>
        </w:rPr>
        <w:t xml:space="preserve"> </w:t>
      </w:r>
      <w:r w:rsidR="00E21BE6">
        <w:rPr>
          <w:rFonts w:ascii="Times New Roman" w:eastAsia="Yu Mincho" w:hAnsi="Times New Roman" w:cs="Times New Roman"/>
          <w:sz w:val="24"/>
          <w:szCs w:val="24"/>
          <w:lang w:eastAsia="ja-JP"/>
        </w:rPr>
        <w:t xml:space="preserve">(down) </w:t>
      </w:r>
      <w:r>
        <w:rPr>
          <w:rFonts w:ascii="Times New Roman" w:eastAsia="Yu Mincho" w:hAnsi="Times New Roman" w:cs="Times New Roman"/>
          <w:sz w:val="24"/>
          <w:szCs w:val="24"/>
          <w:lang w:eastAsia="ja-JP"/>
        </w:rPr>
        <w:t>(gaps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7CB1BCDB" w:rsidR="00491109" w:rsidRDefault="00491109" w:rsidP="00491109">
      <w:pPr>
        <w:spacing w:line="240" w:lineRule="auto"/>
        <w:jc w:val="center"/>
        <w:rPr>
          <w:rFonts w:ascii="Times New Roman" w:eastAsia="Yu Mincho" w:hAnsi="Times New Roman" w:cs="Times New Roman"/>
          <w:sz w:val="24"/>
          <w:szCs w:val="24"/>
          <w:lang w:eastAsia="ja-JP"/>
        </w:rPr>
      </w:pPr>
    </w:p>
    <w:p w14:paraId="4B99A092" w14:textId="2BED1C86" w:rsidR="001716DE" w:rsidRDefault="00127732" w:rsidP="00491109">
      <w:pPr>
        <w:spacing w:line="240" w:lineRule="auto"/>
        <w:jc w:val="center"/>
        <w:rPr>
          <w:rFonts w:ascii="Times New Roman" w:eastAsia="Yu Mincho" w:hAnsi="Times New Roman" w:cs="Times New Roman"/>
          <w:sz w:val="24"/>
          <w:szCs w:val="24"/>
          <w:lang w:eastAsia="ja-JP"/>
        </w:rPr>
      </w:pPr>
      <w:r>
        <w:rPr>
          <w:noProof/>
        </w:rPr>
        <w:drawing>
          <wp:inline distT="0" distB="0" distL="0" distR="0" wp14:anchorId="426BFC3F" wp14:editId="6E8D9734">
            <wp:extent cx="5486400" cy="4658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658995"/>
                    </a:xfrm>
                    <a:prstGeom prst="rect">
                      <a:avLst/>
                    </a:prstGeom>
                  </pic:spPr>
                </pic:pic>
              </a:graphicData>
            </a:graphic>
          </wp:inline>
        </w:drawing>
      </w:r>
    </w:p>
    <w:p w14:paraId="4BD63CB6" w14:textId="23EB3D78" w:rsidR="00491109" w:rsidRDefault="00491109" w:rsidP="00491109">
      <w:pPr>
        <w:spacing w:line="240" w:lineRule="auto"/>
        <w:jc w:val="center"/>
        <w:rPr>
          <w:rFonts w:ascii="Times New Roman" w:eastAsia="Yu Mincho" w:hAnsi="Times New Roman" w:cs="Times New Roman"/>
          <w:sz w:val="24"/>
          <w:szCs w:val="24"/>
          <w:lang w:eastAsia="ja-JP"/>
        </w:rPr>
      </w:pPr>
      <w:bookmarkStart w:id="784"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784"/>
      <w:r>
        <w:rPr>
          <w:rFonts w:ascii="Times New Roman" w:eastAsia="Yu Mincho" w:hAnsi="Times New Roman" w:cs="Times New Roman"/>
          <w:sz w:val="24"/>
          <w:szCs w:val="24"/>
          <w:lang w:eastAsia="ja-JP"/>
        </w:rPr>
        <w:t xml:space="preserve"> Temporal pattern of simulated changes in ATTP after implementing a dedicated bus lane</w:t>
      </w:r>
      <w:r w:rsidR="00AB596C" w:rsidRPr="00AB596C">
        <w:rPr>
          <w:rFonts w:ascii="Times New Roman" w:eastAsia="Yu Mincho" w:hAnsi="Times New Roman" w:cs="Times New Roman"/>
          <w:sz w:val="24"/>
          <w:szCs w:val="24"/>
          <w:lang w:eastAsia="ja-JP"/>
        </w:rPr>
        <w:t xml:space="preserve"> </w:t>
      </w:r>
      <w:r w:rsidR="00AB596C">
        <w:rPr>
          <w:rFonts w:ascii="Times New Roman" w:eastAsia="Yu Mincho" w:hAnsi="Times New Roman" w:cs="Times New Roman"/>
          <w:sz w:val="24"/>
          <w:szCs w:val="24"/>
          <w:lang w:eastAsia="ja-JP"/>
        </w:rPr>
        <w:t xml:space="preserve">with original GTFS (up) and APC-GTFS (down) </w:t>
      </w:r>
      <w:r>
        <w:rPr>
          <w:rFonts w:ascii="Times New Roman" w:eastAsia="Yu Mincho" w:hAnsi="Times New Roman" w:cs="Times New Roman"/>
          <w:sz w:val="24"/>
          <w:szCs w:val="24"/>
          <w:lang w:eastAsia="ja-JP"/>
        </w:rPr>
        <w:t xml:space="preserve"> (gaps correspond to missing data)</w:t>
      </w:r>
    </w:p>
    <w:p w14:paraId="6F658D4F" w14:textId="225A1339"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del w:id="785" w:author="Miller,  Dr. Harvey J." w:date="2019-10-09T16:33:00Z">
        <w:r w:rsidR="00672AAC" w:rsidDel="009D3E9F">
          <w:rPr>
            <w:rFonts w:ascii="Times New Roman" w:eastAsia="Yu Mincho" w:hAnsi="Times New Roman" w:cs="Times New Roman"/>
            <w:sz w:val="24"/>
            <w:szCs w:val="24"/>
            <w:lang w:eastAsia="ja-JP"/>
          </w:rPr>
          <w:delText>binary</w:delText>
        </w:r>
        <w:r w:rsidR="00CF2F0F" w:rsidDel="009D3E9F">
          <w:rPr>
            <w:rFonts w:ascii="Times New Roman" w:eastAsia="Yu Mincho" w:hAnsi="Times New Roman" w:cs="Times New Roman"/>
            <w:sz w:val="24"/>
            <w:szCs w:val="24"/>
            <w:lang w:eastAsia="ja-JP"/>
          </w:rPr>
          <w:delText xml:space="preserve"> and </w:delText>
        </w:r>
      </w:del>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del w:id="786" w:author="Miller,  Dr. Harvey J." w:date="2019-10-09T16:34:00Z">
        <w:r w:rsidR="00E02949" w:rsidDel="009D3E9F">
          <w:rPr>
            <w:rFonts w:ascii="Times New Roman" w:eastAsia="Yu Mincho" w:hAnsi="Times New Roman" w:cs="Times New Roman"/>
            <w:sz w:val="24"/>
            <w:szCs w:val="24"/>
            <w:lang w:eastAsia="ja-JP"/>
          </w:rPr>
          <w:delText xml:space="preserve">single and </w:delText>
        </w:r>
      </w:del>
      <w:r w:rsidR="00E02949">
        <w:rPr>
          <w:rFonts w:ascii="Times New Roman" w:eastAsia="Yu Mincho" w:hAnsi="Times New Roman" w:cs="Times New Roman"/>
          <w:sz w:val="24"/>
          <w:szCs w:val="24"/>
          <w:lang w:eastAsia="ja-JP"/>
        </w:rPr>
        <w:t xml:space="preserve">easy to optimize for both transfers. </w:t>
      </w:r>
      <w:r w:rsidR="001C3C4B">
        <w:rPr>
          <w:rFonts w:ascii="Times New Roman" w:eastAsia="Yu Mincho" w:hAnsi="Times New Roman" w:cs="Times New Roman"/>
          <w:sz w:val="24"/>
          <w:szCs w:val="24"/>
          <w:lang w:eastAsia="ja-JP"/>
        </w:rPr>
        <w:t xml:space="preserve">Although DBL only improves certain transfers’ TR performance, it will universally reduce transit system users’ total transfer time by systematically lessening the receiving buses’ delay. </w:t>
      </w:r>
      <w:r w:rsidR="00A80A34">
        <w:rPr>
          <w:rFonts w:ascii="Times New Roman" w:eastAsia="Yu Mincho" w:hAnsi="Times New Roman" w:cs="Times New Roman"/>
          <w:sz w:val="24"/>
          <w:szCs w:val="24"/>
          <w:lang w:eastAsia="ja-JP"/>
        </w:rPr>
        <w:t>More generally</w:t>
      </w:r>
      <w:r w:rsidR="001C3C4B">
        <w:rPr>
          <w:rFonts w:ascii="Times New Roman" w:eastAsia="Yu Mincho" w:hAnsi="Times New Roman" w:cs="Times New Roman"/>
          <w:sz w:val="24"/>
          <w:szCs w:val="24"/>
          <w:lang w:eastAsia="ja-JP"/>
        </w:rPr>
        <w:t>,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w:t>
      </w:r>
      <w:r w:rsidR="0088112B">
        <w:rPr>
          <w:rFonts w:ascii="Times New Roman" w:eastAsia="Yu Mincho" w:hAnsi="Times New Roman" w:cs="Times New Roman"/>
          <w:sz w:val="24"/>
          <w:szCs w:val="24"/>
          <w:lang w:eastAsia="ja-JP"/>
        </w:rPr>
        <w:t>also shows that even if just a single route</w:t>
      </w:r>
      <w:r w:rsidR="009D6E9B">
        <w:rPr>
          <w:rFonts w:ascii="Times New Roman" w:eastAsia="Yu Mincho" w:hAnsi="Times New Roman" w:cs="Times New Roman"/>
          <w:sz w:val="24"/>
          <w:szCs w:val="24"/>
          <w:lang w:eastAsia="ja-JP"/>
        </w:rPr>
        <w:t xml:space="preserve">, instead of the whole system, delay control can be </w:t>
      </w:r>
      <w:r w:rsidR="00C26D1F">
        <w:rPr>
          <w:rFonts w:ascii="Times New Roman" w:eastAsia="Yu Mincho" w:hAnsi="Times New Roman" w:cs="Times New Roman"/>
          <w:sz w:val="24"/>
          <w:szCs w:val="24"/>
          <w:lang w:eastAsia="ja-JP"/>
        </w:rPr>
        <w:t>effective</w:t>
      </w:r>
      <w:r w:rsidR="009D6E9B">
        <w:rPr>
          <w:rFonts w:ascii="Times New Roman" w:eastAsia="Yu Mincho" w:hAnsi="Times New Roman" w:cs="Times New Roman"/>
          <w:sz w:val="24"/>
          <w:szCs w:val="24"/>
          <w:lang w:eastAsia="ja-JP"/>
        </w:rPr>
        <w:t xml:space="preserve">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4411289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t xml:space="preserve">Transfers between routes are an essential issue for public transit </w:t>
      </w:r>
      <w:del w:id="787" w:author="Miller,  Dr. Harvey J." w:date="2019-10-09T16:34:00Z">
        <w:r w:rsidDel="009D3E9F">
          <w:rPr>
            <w:rFonts w:ascii="Times New Roman" w:eastAsia="Yu Mincho" w:hAnsi="Times New Roman" w:cs="Times New Roman"/>
            <w:sz w:val="24"/>
            <w:szCs w:val="24"/>
            <w:lang w:eastAsia="ja-JP"/>
          </w:rPr>
          <w:delText xml:space="preserve">(PT) </w:delText>
        </w:r>
      </w:del>
      <w:r>
        <w:rPr>
          <w:rFonts w:ascii="Times New Roman" w:eastAsia="Yu Mincho" w:hAnsi="Times New Roman" w:cs="Times New Roman"/>
          <w:sz w:val="24"/>
          <w:szCs w:val="24"/>
          <w:lang w:eastAsia="ja-JP"/>
        </w:rPr>
        <w:t>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788"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w:t>
      </w:r>
      <w:del w:id="789" w:author="Liu, Luyu" w:date="2019-10-09T18:52:00Z">
        <w:r w:rsidDel="00C71184">
          <w:rPr>
            <w:rFonts w:ascii="Times New Roman" w:eastAsia="Yu Mincho" w:hAnsi="Times New Roman" w:cs="Times New Roman"/>
            <w:sz w:val="24"/>
            <w:szCs w:val="24"/>
            <w:lang w:eastAsia="ja-JP"/>
          </w:rPr>
          <w:delText xml:space="preserve">PT </w:delText>
        </w:r>
      </w:del>
      <w:ins w:id="790" w:author="Liu, Luyu" w:date="2019-10-09T18:52:00Z">
        <w:r w:rsidR="00C71184">
          <w:rPr>
            <w:rFonts w:ascii="Times New Roman" w:eastAsia="Yu Mincho" w:hAnsi="Times New Roman" w:cs="Times New Roman"/>
            <w:sz w:val="24"/>
            <w:szCs w:val="24"/>
            <w:lang w:eastAsia="ja-JP"/>
          </w:rPr>
          <w:t>t</w:t>
        </w:r>
      </w:ins>
      <w:ins w:id="791" w:author="Liu, Luyu" w:date="2019-10-09T18:53:00Z">
        <w:r w:rsidR="00C71184">
          <w:rPr>
            <w:rFonts w:ascii="Times New Roman" w:eastAsia="Yu Mincho" w:hAnsi="Times New Roman" w:cs="Times New Roman"/>
            <w:sz w:val="24"/>
            <w:szCs w:val="24"/>
            <w:lang w:eastAsia="ja-JP"/>
          </w:rPr>
          <w:t>ransit</w:t>
        </w:r>
      </w:ins>
      <w:ins w:id="792" w:author="Liu, Luyu" w:date="2019-10-09T18:52:00Z">
        <w:r w:rsidR="00C71184">
          <w:rPr>
            <w:rFonts w:ascii="Times New Roman" w:eastAsia="Yu Mincho" w:hAnsi="Times New Roman" w:cs="Times New Roman"/>
            <w:sz w:val="24"/>
            <w:szCs w:val="24"/>
            <w:lang w:eastAsia="ja-JP"/>
          </w:rPr>
          <w:t xml:space="preserve"> </w:t>
        </w:r>
      </w:ins>
      <w:r>
        <w:rPr>
          <w:rFonts w:ascii="Times New Roman" w:eastAsia="Yu Mincho" w:hAnsi="Times New Roman" w:cs="Times New Roman"/>
          <w:sz w:val="24"/>
          <w:szCs w:val="24"/>
          <w:lang w:eastAsia="ja-JP"/>
        </w:rPr>
        <w:t>system planners and administrators concerning the transfers’ feasibility, quality, and user experience. To illustrate this, we applied the index</w:t>
      </w:r>
      <w:r w:rsidR="00444A8E">
        <w:rPr>
          <w:rFonts w:ascii="Times New Roman" w:eastAsia="Yu Mincho" w:hAnsi="Times New Roman" w:cs="Times New Roman"/>
          <w:sz w:val="24"/>
          <w:szCs w:val="24"/>
          <w:lang w:eastAsia="ja-JP"/>
        </w:rPr>
        <w:t>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xml:space="preserve">. The spatial and temporal analysis show similar pattern like overall traffic and </w:t>
      </w:r>
      <w:del w:id="793" w:author="Liu, Luyu" w:date="2019-10-09T18:53:00Z">
        <w:r w:rsidDel="00C71184">
          <w:rPr>
            <w:rFonts w:ascii="Times New Roman" w:eastAsia="Yu Mincho" w:hAnsi="Times New Roman" w:cs="Times New Roman"/>
            <w:sz w:val="24"/>
            <w:szCs w:val="24"/>
            <w:lang w:eastAsia="ja-JP"/>
          </w:rPr>
          <w:delText xml:space="preserve">PT </w:delText>
        </w:r>
      </w:del>
      <w:ins w:id="794" w:author="Liu, Luyu" w:date="2019-10-09T18:53: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that it is possible to underestimate two indexes 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718C9C76"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788"/>
      <w:r>
        <w:rPr>
          <w:rFonts w:ascii="Times New Roman" w:eastAsia="Yu Mincho" w:hAnsi="Times New Roman" w:cs="Times New Roman"/>
          <w:sz w:val="24"/>
          <w:szCs w:val="24"/>
          <w:lang w:eastAsia="ja-JP"/>
        </w:rPr>
        <w:t xml:space="preserve">ure </w:t>
      </w:r>
      <w:ins w:id="795" w:author="Miller,  Dr. Harvey J." w:date="2019-10-09T16:34:00Z">
        <w:r w:rsidR="009D3E9F">
          <w:rPr>
            <w:rFonts w:ascii="Times New Roman" w:eastAsia="Yu Mincho" w:hAnsi="Times New Roman" w:cs="Times New Roman"/>
            <w:sz w:val="24"/>
            <w:szCs w:val="24"/>
            <w:lang w:eastAsia="ja-JP"/>
          </w:rPr>
          <w:t xml:space="preserve">research </w:t>
        </w:r>
      </w:ins>
      <w:r>
        <w:rPr>
          <w:rFonts w:ascii="Times New Roman" w:eastAsia="Yu Mincho" w:hAnsi="Times New Roman" w:cs="Times New Roman"/>
          <w:sz w:val="24"/>
          <w:szCs w:val="24"/>
          <w:lang w:eastAsia="ja-JP"/>
        </w:rPr>
        <w:t xml:space="preserve">direction </w:t>
      </w:r>
      <w:del w:id="796" w:author="Miller,  Dr. Harvey J." w:date="2019-10-09T16:34:00Z">
        <w:r w:rsidDel="009D3E9F">
          <w:rPr>
            <w:rFonts w:ascii="Times New Roman" w:eastAsia="Yu Mincho" w:hAnsi="Times New Roman" w:cs="Times New Roman"/>
            <w:sz w:val="24"/>
            <w:szCs w:val="24"/>
            <w:lang w:eastAsia="ja-JP"/>
          </w:rPr>
          <w:delText xml:space="preserve">of the transfer studies </w:delText>
        </w:r>
      </w:del>
      <w:r>
        <w:rPr>
          <w:rFonts w:ascii="Times New Roman" w:eastAsia="Yu Mincho" w:hAnsi="Times New Roman" w:cs="Times New Roman"/>
          <w:sz w:val="24"/>
          <w:szCs w:val="24"/>
          <w:lang w:eastAsia="ja-JP"/>
        </w:rPr>
        <w:t xml:space="preserve">can </w:t>
      </w:r>
      <w:del w:id="797" w:author="Miller,  Dr. Harvey J." w:date="2019-10-09T16:34:00Z">
        <w:r w:rsidDel="009D3E9F">
          <w:rPr>
            <w:rFonts w:ascii="Times New Roman" w:eastAsia="Yu Mincho" w:hAnsi="Times New Roman" w:cs="Times New Roman"/>
            <w:sz w:val="24"/>
            <w:szCs w:val="24"/>
            <w:lang w:eastAsia="ja-JP"/>
          </w:rPr>
          <w:delText xml:space="preserve">also </w:delText>
        </w:r>
      </w:del>
      <w:r>
        <w:rPr>
          <w:rFonts w:ascii="Times New Roman" w:eastAsia="Yu Mincho" w:hAnsi="Times New Roman" w:cs="Times New Roman"/>
          <w:sz w:val="24"/>
          <w:szCs w:val="24"/>
          <w:lang w:eastAsia="ja-JP"/>
        </w:rPr>
        <w:t>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more precise and abundant data, there are more possibilities for more scientific planning, improvement and knowledge derivation of transfer activities and the </w:t>
      </w:r>
      <w:del w:id="798" w:author="Liu, Luyu" w:date="2019-10-09T18:53:00Z">
        <w:r w:rsidDel="00C71184">
          <w:rPr>
            <w:rFonts w:ascii="Times New Roman" w:eastAsia="Yu Mincho" w:hAnsi="Times New Roman" w:cs="Times New Roman"/>
            <w:sz w:val="24"/>
            <w:szCs w:val="24"/>
            <w:lang w:eastAsia="ja-JP"/>
          </w:rPr>
          <w:delText xml:space="preserve">PT </w:delText>
        </w:r>
      </w:del>
      <w:ins w:id="799" w:author="Liu, Luyu" w:date="2019-10-09T18:53: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w:t>
      </w:r>
      <w:ins w:id="800" w:author="Miller,  Dr. Harvey J." w:date="2019-10-09T16:37:00Z">
        <w:r w:rsidR="009D3E9F">
          <w:rPr>
            <w:rFonts w:ascii="Times New Roman" w:eastAsia="Yu Mincho" w:hAnsi="Times New Roman" w:cs="Times New Roman"/>
            <w:sz w:val="24"/>
            <w:szCs w:val="24"/>
            <w:lang w:eastAsia="ja-JP"/>
          </w:rPr>
          <w:t xml:space="preserve">the </w:t>
        </w:r>
      </w:ins>
      <w:r w:rsidR="00EB5A7E">
        <w:rPr>
          <w:rFonts w:ascii="Times New Roman" w:eastAsia="Yu Mincho" w:hAnsi="Times New Roman" w:cs="Times New Roman"/>
          <w:sz w:val="24"/>
          <w:szCs w:val="24"/>
          <w:lang w:eastAsia="ja-JP"/>
        </w:rPr>
        <w:t>Appendix</w:t>
      </w:r>
      <w:del w:id="801" w:author="Miller,  Dr. Harvey J." w:date="2019-10-09T16:37:00Z">
        <w:r w:rsidR="00EB5A7E" w:rsidDel="009D3E9F">
          <w:rPr>
            <w:rFonts w:ascii="Times New Roman" w:eastAsia="Yu Mincho" w:hAnsi="Times New Roman" w:cs="Times New Roman"/>
            <w:sz w:val="24"/>
            <w:szCs w:val="24"/>
            <w:lang w:eastAsia="ja-JP"/>
          </w:rPr>
          <w:delText xml:space="preserve"> A</w:delText>
        </w:r>
      </w:del>
      <w:r w:rsidR="00EB5A7E">
        <w:rPr>
          <w:rFonts w:ascii="Times New Roman" w:eastAsia="Yu Mincho" w:hAnsi="Times New Roman" w:cs="Times New Roman"/>
          <w:sz w:val="24"/>
          <w:szCs w:val="24"/>
          <w:lang w:eastAsia="ja-JP"/>
        </w:rPr>
        <w:t xml:space="preserve">). </w:t>
      </w:r>
    </w:p>
    <w:p w14:paraId="30C88741" w14:textId="2D0E2519" w:rsidR="00491109" w:rsidRDefault="00EB5A7E" w:rsidP="00EB5A7E">
      <w:pPr>
        <w:spacing w:line="240" w:lineRule="auto"/>
        <w:ind w:firstLine="720"/>
        <w:jc w:val="both"/>
        <w:rPr>
          <w:rFonts w:ascii="Times New Roman" w:hAnsi="Times New Roman" w:cs="Times New Roman"/>
          <w:sz w:val="24"/>
          <w:szCs w:val="24"/>
        </w:rPr>
      </w:pPr>
      <w:del w:id="802" w:author="Miller,  Dr. Harvey J." w:date="2019-10-09T16:35:00Z">
        <w:r w:rsidDel="009D3E9F">
          <w:rPr>
            <w:rFonts w:ascii="Times New Roman" w:hAnsi="Times New Roman" w:cs="Times New Roman"/>
            <w:sz w:val="24"/>
            <w:szCs w:val="24"/>
          </w:rPr>
          <w:delText xml:space="preserve">Also, </w:delText>
        </w:r>
      </w:del>
      <w:ins w:id="803" w:author="Miller,  Dr. Harvey J." w:date="2019-10-09T16:35:00Z">
        <w:r w:rsidR="009D3E9F">
          <w:rPr>
            <w:rFonts w:ascii="Times New Roman" w:hAnsi="Times New Roman" w:cs="Times New Roman"/>
            <w:sz w:val="24"/>
            <w:szCs w:val="24"/>
          </w:rPr>
          <w:t>O</w:t>
        </w:r>
      </w:ins>
      <w:del w:id="804" w:author="Miller,  Dr. Harvey J." w:date="2019-10-09T16:35:00Z">
        <w:r w:rsidDel="009D3E9F">
          <w:rPr>
            <w:rFonts w:ascii="Times New Roman" w:hAnsi="Times New Roman" w:cs="Times New Roman"/>
            <w:sz w:val="24"/>
            <w:szCs w:val="24"/>
          </w:rPr>
          <w:delText>o</w:delText>
        </w:r>
      </w:del>
      <w:r>
        <w:rPr>
          <w:rFonts w:ascii="Times New Roman" w:hAnsi="Times New Roman" w:cs="Times New Roman"/>
          <w:sz w:val="24"/>
          <w:szCs w:val="24"/>
        </w:rPr>
        <w:t xml:space="preserve">ptimization of real-time synchronization is another </w:t>
      </w:r>
      <w:ins w:id="805" w:author="Miller,  Dr. Harvey J." w:date="2019-10-09T16:35:00Z">
        <w:r w:rsidR="009D3E9F">
          <w:rPr>
            <w:rFonts w:ascii="Times New Roman" w:hAnsi="Times New Roman" w:cs="Times New Roman"/>
            <w:sz w:val="24"/>
            <w:szCs w:val="24"/>
          </w:rPr>
          <w:t xml:space="preserve">research </w:t>
        </w:r>
      </w:ins>
      <w:r>
        <w:rPr>
          <w:rFonts w:ascii="Times New Roman" w:hAnsi="Times New Roman" w:cs="Times New Roman"/>
          <w:sz w:val="24"/>
          <w:szCs w:val="24"/>
        </w:rPr>
        <w:t>gap</w:t>
      </w:r>
      <w:ins w:id="806" w:author="Miller,  Dr. Harvey J." w:date="2019-10-09T16:35:00Z">
        <w:r w:rsidR="009D3E9F">
          <w:rPr>
            <w:rFonts w:ascii="Times New Roman" w:hAnsi="Times New Roman" w:cs="Times New Roman"/>
            <w:sz w:val="24"/>
            <w:szCs w:val="24"/>
          </w:rPr>
          <w:t xml:space="preserve"> that can be addressed in future rese</w:t>
        </w:r>
      </w:ins>
      <w:ins w:id="807" w:author="Miller,  Dr. Harvey J." w:date="2019-10-09T16:36:00Z">
        <w:r w:rsidR="009D3E9F">
          <w:rPr>
            <w:rFonts w:ascii="Times New Roman" w:hAnsi="Times New Roman" w:cs="Times New Roman"/>
            <w:sz w:val="24"/>
            <w:szCs w:val="24"/>
          </w:rPr>
          <w:t>a</w:t>
        </w:r>
      </w:ins>
      <w:ins w:id="808" w:author="Miller,  Dr. Harvey J." w:date="2019-10-09T16:35:00Z">
        <w:r w:rsidR="009D3E9F">
          <w:rPr>
            <w:rFonts w:ascii="Times New Roman" w:hAnsi="Times New Roman" w:cs="Times New Roman"/>
            <w:sz w:val="24"/>
            <w:szCs w:val="24"/>
          </w:rPr>
          <w:t>rch</w:t>
        </w:r>
      </w:ins>
      <w:del w:id="809" w:author="Miller,  Dr. Harvey J." w:date="2019-10-09T16:35:00Z">
        <w:r w:rsidDel="009D3E9F">
          <w:rPr>
            <w:rFonts w:ascii="Times New Roman" w:hAnsi="Times New Roman" w:cs="Times New Roman"/>
            <w:sz w:val="24"/>
            <w:szCs w:val="24"/>
          </w:rPr>
          <w:delText>, which is hardly discussed in this paper</w:delText>
        </w:r>
      </w:del>
      <w:r>
        <w:rPr>
          <w:rFonts w:ascii="Times New Roman" w:hAnsi="Times New Roman" w:cs="Times New Roman"/>
          <w:sz w:val="24"/>
          <w:szCs w:val="24"/>
        </w:rPr>
        <w:t xml:space="preserve">.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w:t>
      </w:r>
      <w:del w:id="810" w:author="Liu, Luyu" w:date="2019-10-09T18:53:00Z">
        <w:r w:rsidDel="00364587">
          <w:rPr>
            <w:rFonts w:ascii="Times New Roman" w:hAnsi="Times New Roman" w:cs="Times New Roman"/>
            <w:sz w:val="24"/>
            <w:szCs w:val="24"/>
          </w:rPr>
          <w:delText xml:space="preserve">PT </w:delText>
        </w:r>
      </w:del>
      <w:ins w:id="811" w:author="Liu, Luyu" w:date="2019-10-09T18:53:00Z">
        <w:r w:rsidR="00364587">
          <w:rPr>
            <w:rFonts w:ascii="Times New Roman" w:hAnsi="Times New Roman" w:cs="Times New Roman"/>
            <w:sz w:val="24"/>
            <w:szCs w:val="24"/>
          </w:rPr>
          <w:t xml:space="preserve">transit </w:t>
        </w:r>
      </w:ins>
      <w:r>
        <w:rPr>
          <w:rFonts w:ascii="Times New Roman" w:hAnsi="Times New Roman" w:cs="Times New Roman"/>
          <w:sz w:val="24"/>
          <w:szCs w:val="24"/>
        </w:rPr>
        <w:t xml:space="preserve">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Pr="009D3E9F" w:rsidRDefault="00326289" w:rsidP="00491109">
      <w:pPr>
        <w:spacing w:line="240" w:lineRule="auto"/>
        <w:jc w:val="both"/>
        <w:rPr>
          <w:rFonts w:ascii="Times New Roman" w:hAnsi="Times New Roman" w:cs="Times New Roman"/>
          <w:b/>
          <w:sz w:val="24"/>
          <w:szCs w:val="24"/>
          <w:rPrChange w:id="812" w:author="Miller,  Dr. Harvey J." w:date="2019-10-09T16:36:00Z">
            <w:rPr>
              <w:rFonts w:ascii="Times New Roman" w:hAnsi="Times New Roman" w:cs="Times New Roman"/>
              <w:sz w:val="24"/>
              <w:szCs w:val="24"/>
            </w:rPr>
          </w:rPrChange>
        </w:rPr>
      </w:pPr>
      <w:r w:rsidRPr="009D3E9F">
        <w:rPr>
          <w:rFonts w:ascii="Times New Roman" w:hAnsi="Times New Roman" w:cs="Times New Roman"/>
          <w:b/>
          <w:sz w:val="24"/>
          <w:szCs w:val="24"/>
          <w:rPrChange w:id="813" w:author="Miller,  Dr. Harvey J." w:date="2019-10-09T16:36:00Z">
            <w:rPr>
              <w:rFonts w:ascii="Times New Roman" w:hAnsi="Times New Roman" w:cs="Times New Roman"/>
              <w:sz w:val="24"/>
              <w:szCs w:val="24"/>
            </w:rPr>
          </w:rPrChange>
        </w:rPr>
        <w:t>Appendix</w:t>
      </w:r>
      <w:del w:id="814" w:author="Miller,  Dr. Harvey J." w:date="2019-10-09T16:37:00Z">
        <w:r w:rsidRPr="009D3E9F" w:rsidDel="009D3E9F">
          <w:rPr>
            <w:rFonts w:ascii="Times New Roman" w:hAnsi="Times New Roman" w:cs="Times New Roman"/>
            <w:b/>
            <w:sz w:val="24"/>
            <w:szCs w:val="24"/>
            <w:rPrChange w:id="815" w:author="Miller,  Dr. Harvey J." w:date="2019-10-09T16:36:00Z">
              <w:rPr>
                <w:rFonts w:ascii="Times New Roman" w:hAnsi="Times New Roman" w:cs="Times New Roman"/>
                <w:sz w:val="24"/>
                <w:szCs w:val="24"/>
              </w:rPr>
            </w:rPrChange>
          </w:rPr>
          <w:delText xml:space="preserve"> A</w:delText>
        </w:r>
      </w:del>
    </w:p>
    <w:p w14:paraId="7EA200DC" w14:textId="426A400D" w:rsidR="00326289" w:rsidDel="009D3E9F" w:rsidRDefault="009D3E9F">
      <w:pPr>
        <w:spacing w:line="240" w:lineRule="auto"/>
        <w:jc w:val="both"/>
        <w:rPr>
          <w:del w:id="816" w:author="Miller,  Dr. Harvey J." w:date="2019-10-09T16:37:00Z"/>
          <w:rFonts w:ascii="Times New Roman" w:eastAsia="Yu Mincho" w:hAnsi="Times New Roman" w:cs="Times New Roman"/>
          <w:sz w:val="24"/>
          <w:szCs w:val="24"/>
          <w:lang w:eastAsia="ja-JP"/>
        </w:rPr>
      </w:pPr>
      <w:ins w:id="817" w:author="Miller,  Dr. Harvey J." w:date="2019-10-09T16:36:00Z">
        <w:r>
          <w:rPr>
            <w:rFonts w:ascii="Times New Roman" w:eastAsia="Yu Mincho" w:hAnsi="Times New Roman" w:cs="Times New Roman"/>
            <w:sz w:val="24"/>
            <w:szCs w:val="24"/>
            <w:lang w:eastAsia="ja-JP"/>
          </w:rPr>
          <w:t xml:space="preserve">This appendix shows how to modify the </w:t>
        </w:r>
      </w:ins>
      <w:del w:id="818" w:author="Miller,  Dr. Harvey J." w:date="2019-10-09T16:36:00Z">
        <w:r w:rsidR="00326289" w:rsidDel="009D3E9F">
          <w:rPr>
            <w:rFonts w:ascii="Times New Roman" w:eastAsia="Yu Mincho" w:hAnsi="Times New Roman" w:cs="Times New Roman"/>
            <w:sz w:val="24"/>
            <w:szCs w:val="24"/>
            <w:lang w:eastAsia="ja-JP"/>
          </w:rPr>
          <w:delText xml:space="preserve">Ridership-weighted </w:delText>
        </w:r>
      </w:del>
      <w:r w:rsidR="00326289">
        <w:rPr>
          <w:rFonts w:ascii="Times New Roman" w:eastAsia="Yu Mincho" w:hAnsi="Times New Roman" w:cs="Times New Roman"/>
          <w:sz w:val="24"/>
          <w:szCs w:val="24"/>
          <w:lang w:eastAsia="ja-JP"/>
        </w:rPr>
        <w:t>TR and ATTP</w:t>
      </w:r>
      <w:ins w:id="819" w:author="Miller,  Dr. Harvey J." w:date="2019-10-09T16:36:00Z">
        <w:r>
          <w:rPr>
            <w:rFonts w:ascii="Times New Roman" w:eastAsia="Yu Mincho" w:hAnsi="Times New Roman" w:cs="Times New Roman"/>
            <w:sz w:val="24"/>
            <w:szCs w:val="24"/>
            <w:lang w:eastAsia="ja-JP"/>
          </w:rPr>
          <w:t xml:space="preserve"> measures based on </w:t>
        </w:r>
      </w:ins>
      <w:ins w:id="820" w:author="Miller,  Dr. Harvey J." w:date="2019-10-09T16:37:00Z">
        <w:r>
          <w:rPr>
            <w:rFonts w:ascii="Times New Roman" w:eastAsia="Yu Mincho" w:hAnsi="Times New Roman" w:cs="Times New Roman"/>
            <w:sz w:val="24"/>
            <w:szCs w:val="24"/>
            <w:lang w:eastAsia="ja-JP"/>
          </w:rPr>
          <w:t xml:space="preserve">empirical </w:t>
        </w:r>
      </w:ins>
      <w:ins w:id="821" w:author="Miller,  Dr. Harvey J." w:date="2019-10-09T16:36:00Z">
        <w:r>
          <w:rPr>
            <w:rFonts w:ascii="Times New Roman" w:eastAsia="Yu Mincho" w:hAnsi="Times New Roman" w:cs="Times New Roman"/>
            <w:sz w:val="24"/>
            <w:szCs w:val="24"/>
            <w:lang w:eastAsia="ja-JP"/>
          </w:rPr>
          <w:t xml:space="preserve">ridership data.  This allows the </w:t>
        </w:r>
      </w:ins>
      <w:ins w:id="822" w:author="Miller,  Dr. Harvey J." w:date="2019-10-09T16:37:00Z">
        <w:r>
          <w:rPr>
            <w:rFonts w:ascii="Times New Roman" w:eastAsia="Yu Mincho" w:hAnsi="Times New Roman" w:cs="Times New Roman"/>
            <w:sz w:val="24"/>
            <w:szCs w:val="24"/>
            <w:lang w:eastAsia="ja-JP"/>
          </w:rPr>
          <w:t>analyst</w:t>
        </w:r>
      </w:ins>
      <w:ins w:id="823" w:author="Miller,  Dr. Harvey J." w:date="2019-10-09T16:36:00Z">
        <w:r>
          <w:rPr>
            <w:rFonts w:ascii="Times New Roman" w:eastAsia="Yu Mincho" w:hAnsi="Times New Roman" w:cs="Times New Roman"/>
            <w:sz w:val="24"/>
            <w:szCs w:val="24"/>
            <w:lang w:eastAsia="ja-JP"/>
          </w:rPr>
          <w:t xml:space="preserve"> </w:t>
        </w:r>
      </w:ins>
      <w:ins w:id="824" w:author="Miller,  Dr. Harvey J." w:date="2019-10-09T16:37:00Z">
        <w:r>
          <w:rPr>
            <w:rFonts w:ascii="Times New Roman" w:eastAsia="Yu Mincho" w:hAnsi="Times New Roman" w:cs="Times New Roman"/>
            <w:sz w:val="24"/>
            <w:szCs w:val="24"/>
            <w:lang w:eastAsia="ja-JP"/>
          </w:rPr>
          <w:t xml:space="preserve">to weight the risk and time </w:t>
        </w:r>
      </w:ins>
      <w:ins w:id="825" w:author="Miller,  Dr. Harvey J." w:date="2019-10-09T16:38:00Z">
        <w:r>
          <w:rPr>
            <w:rFonts w:ascii="Times New Roman" w:eastAsia="Yu Mincho" w:hAnsi="Times New Roman" w:cs="Times New Roman"/>
            <w:sz w:val="24"/>
            <w:szCs w:val="24"/>
            <w:lang w:eastAsia="ja-JP"/>
          </w:rPr>
          <w:t>penalty</w:t>
        </w:r>
      </w:ins>
      <w:ins w:id="826" w:author="Miller,  Dr. Harvey J." w:date="2019-10-09T16:37:00Z">
        <w:r>
          <w:rPr>
            <w:rFonts w:ascii="Times New Roman" w:eastAsia="Yu Mincho" w:hAnsi="Times New Roman" w:cs="Times New Roman"/>
            <w:sz w:val="24"/>
            <w:szCs w:val="24"/>
            <w:lang w:eastAsia="ja-JP"/>
          </w:rPr>
          <w:t xml:space="preserve"> indexes based on the</w:t>
        </w:r>
      </w:ins>
      <w:ins w:id="827" w:author="Miller,  Dr. Harvey J." w:date="2019-10-09T16:38:00Z">
        <w:r>
          <w:rPr>
            <w:rFonts w:ascii="Times New Roman" w:eastAsia="Yu Mincho" w:hAnsi="Times New Roman" w:cs="Times New Roman"/>
            <w:sz w:val="24"/>
            <w:szCs w:val="24"/>
            <w:lang w:eastAsia="ja-JP"/>
          </w:rPr>
          <w:t xml:space="preserve"> passengers impacted</w:t>
        </w:r>
      </w:ins>
    </w:p>
    <w:p w14:paraId="436DD9A5" w14:textId="203DADD0" w:rsidR="00326289" w:rsidRDefault="00326289">
      <w:pPr>
        <w:spacing w:line="240" w:lineRule="auto"/>
        <w:jc w:val="both"/>
        <w:rPr>
          <w:rFonts w:ascii="Times New Roman" w:eastAsia="Yu Mincho" w:hAnsi="Times New Roman" w:cs="Times New Roman"/>
          <w:sz w:val="24"/>
          <w:szCs w:val="24"/>
          <w:lang w:eastAsia="ja-JP"/>
        </w:rPr>
      </w:pPr>
      <w:del w:id="828" w:author="Miller,  Dr. Harvey J." w:date="2019-10-09T16:37:00Z">
        <w:r w:rsidDel="009D3E9F">
          <w:rPr>
            <w:rFonts w:ascii="Times New Roman" w:eastAsia="Yu Mincho" w:hAnsi="Times New Roman" w:cs="Times New Roman"/>
            <w:sz w:val="24"/>
            <w:szCs w:val="24"/>
            <w:lang w:eastAsia="ja-JP"/>
          </w:rPr>
          <w:delText xml:space="preserve">We moreover </w:delText>
        </w:r>
        <w:r w:rsidR="00C96D68" w:rsidDel="009D3E9F">
          <w:rPr>
            <w:rFonts w:ascii="Times New Roman" w:eastAsia="Yu Mincho" w:hAnsi="Times New Roman" w:cs="Times New Roman"/>
            <w:sz w:val="24"/>
            <w:szCs w:val="24"/>
            <w:lang w:eastAsia="ja-JP"/>
          </w:rPr>
          <w:delText>define</w:delText>
        </w:r>
        <w:r w:rsidDel="009D3E9F">
          <w:rPr>
            <w:rFonts w:ascii="Times New Roman" w:eastAsia="Yu Mincho" w:hAnsi="Times New Roman" w:cs="Times New Roman"/>
            <w:sz w:val="24"/>
            <w:szCs w:val="24"/>
            <w:lang w:eastAsia="ja-JP"/>
          </w:rPr>
          <w:delText xml:space="preserve"> a weighted version of each index based on the ridership affect, if empirical user ridership data are available</w:delText>
        </w:r>
      </w:del>
      <w:r>
        <w:rPr>
          <w:rFonts w:ascii="Times New Roman" w:eastAsia="Yu Mincho" w:hAnsi="Times New Roman" w:cs="Times New Roman"/>
          <w:sz w:val="24"/>
          <w:szCs w:val="24"/>
          <w:lang w:eastAsia="ja-JP"/>
        </w:rPr>
        <w:t>:</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28EBFDA" w14:textId="604533D7" w:rsidR="004704CE" w:rsidRPr="004704CE" w:rsidRDefault="00491109"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704CE" w:rsidRPr="004704CE">
        <w:rPr>
          <w:rFonts w:ascii="Times New Roman" w:hAnsi="Times New Roman" w:cs="Times New Roman"/>
          <w:noProof/>
          <w:sz w:val="24"/>
          <w:szCs w:val="24"/>
        </w:rPr>
        <w:t xml:space="preserve">Algers, S., Hansen, S., &amp; Tegner, G. (1975). Role of waiting time, comfort, and convenience in modal choice for work trip. </w:t>
      </w:r>
      <w:r w:rsidR="004704CE" w:rsidRPr="004704CE">
        <w:rPr>
          <w:rFonts w:ascii="Times New Roman" w:hAnsi="Times New Roman" w:cs="Times New Roman"/>
          <w:i/>
          <w:iCs/>
          <w:noProof/>
          <w:sz w:val="24"/>
          <w:szCs w:val="24"/>
        </w:rPr>
        <w:t>Transportation Research Record</w:t>
      </w:r>
      <w:r w:rsidR="004704CE" w:rsidRPr="004704CE">
        <w:rPr>
          <w:rFonts w:ascii="Times New Roman" w:hAnsi="Times New Roman" w:cs="Times New Roman"/>
          <w:noProof/>
          <w:sz w:val="24"/>
          <w:szCs w:val="24"/>
        </w:rPr>
        <w:t xml:space="preserve">, </w:t>
      </w:r>
      <w:r w:rsidR="004704CE" w:rsidRPr="004704CE">
        <w:rPr>
          <w:rFonts w:ascii="Times New Roman" w:hAnsi="Times New Roman" w:cs="Times New Roman"/>
          <w:i/>
          <w:iCs/>
          <w:noProof/>
          <w:sz w:val="24"/>
          <w:szCs w:val="24"/>
        </w:rPr>
        <w:t>534</w:t>
      </w:r>
      <w:r w:rsidR="004704CE" w:rsidRPr="004704CE">
        <w:rPr>
          <w:rFonts w:ascii="Times New Roman" w:hAnsi="Times New Roman" w:cs="Times New Roman"/>
          <w:noProof/>
          <w:sz w:val="24"/>
          <w:szCs w:val="24"/>
        </w:rPr>
        <w:t>, 38–51.</w:t>
      </w:r>
    </w:p>
    <w:p w14:paraId="1962F1B4"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Antrim, A., &amp; Barbeau, S. J. (2013). The many uses of GTFS data–opening the door to transit and multimodal applications. </w:t>
      </w:r>
      <w:r w:rsidRPr="004704CE">
        <w:rPr>
          <w:rFonts w:ascii="Times New Roman" w:hAnsi="Times New Roman" w:cs="Times New Roman"/>
          <w:i/>
          <w:iCs/>
          <w:noProof/>
          <w:sz w:val="24"/>
          <w:szCs w:val="24"/>
        </w:rPr>
        <w:t>Location-Aware Information Systems Laboratory at the University of South Florida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w:t>
      </w:r>
      <w:r w:rsidRPr="004704CE">
        <w:rPr>
          <w:rFonts w:ascii="Times New Roman" w:hAnsi="Times New Roman" w:cs="Times New Roman"/>
          <w:noProof/>
          <w:sz w:val="24"/>
          <w:szCs w:val="24"/>
        </w:rPr>
        <w:t>.</w:t>
      </w:r>
    </w:p>
    <w:p w14:paraId="03DF424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Ayed, A. Ben, Halima, M. Ben, &amp; Alimi, A. M. (2015). Big data analytics for logistics and transportation. In </w:t>
      </w:r>
      <w:r w:rsidRPr="004704CE">
        <w:rPr>
          <w:rFonts w:ascii="Times New Roman" w:hAnsi="Times New Roman" w:cs="Times New Roman"/>
          <w:i/>
          <w:iCs/>
          <w:noProof/>
          <w:sz w:val="24"/>
          <w:szCs w:val="24"/>
        </w:rPr>
        <w:t>2015 4th International Conference on Advanced Logistics and Transport (ICALT)</w:t>
      </w:r>
      <w:r w:rsidRPr="004704CE">
        <w:rPr>
          <w:rFonts w:ascii="Times New Roman" w:hAnsi="Times New Roman" w:cs="Times New Roman"/>
          <w:noProof/>
          <w:sz w:val="24"/>
          <w:szCs w:val="24"/>
        </w:rPr>
        <w:t xml:space="preserve"> (pp. 311–316). IEEE.</w:t>
      </w:r>
    </w:p>
    <w:p w14:paraId="26FDBCD6"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4704CE">
        <w:rPr>
          <w:rFonts w:ascii="Times New Roman" w:hAnsi="Times New Roman" w:cs="Times New Roman"/>
          <w:i/>
          <w:iCs/>
          <w:noProof/>
          <w:sz w:val="24"/>
          <w:szCs w:val="24"/>
        </w:rPr>
        <w:t>Proceedings of the First ACM SIGSPATIAL Workshop on Sensor Web Enablement</w:t>
      </w:r>
      <w:r w:rsidRPr="004704CE">
        <w:rPr>
          <w:rFonts w:ascii="Times New Roman" w:hAnsi="Times New Roman" w:cs="Times New Roman"/>
          <w:noProof/>
          <w:sz w:val="24"/>
          <w:szCs w:val="24"/>
        </w:rPr>
        <w:t xml:space="preserve"> (pp. 17–23). ACM.</w:t>
      </w:r>
    </w:p>
    <w:p w14:paraId="6F4235E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Bamford, C. G., Carrick, R. J., &amp; MacDonald, R. (1984). Public transport surveys: A new effective technique of data collection. </w:t>
      </w:r>
      <w:r w:rsidRPr="004704CE">
        <w:rPr>
          <w:rFonts w:ascii="Times New Roman" w:hAnsi="Times New Roman" w:cs="Times New Roman"/>
          <w:i/>
          <w:iCs/>
          <w:noProof/>
          <w:sz w:val="24"/>
          <w:szCs w:val="24"/>
        </w:rPr>
        <w:t>Traffic Engineering &amp; Control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25</w:t>
      </w:r>
      <w:r w:rsidRPr="004704CE">
        <w:rPr>
          <w:rFonts w:ascii="Times New Roman" w:hAnsi="Times New Roman" w:cs="Times New Roman"/>
          <w:noProof/>
          <w:sz w:val="24"/>
          <w:szCs w:val="24"/>
        </w:rPr>
        <w:t>(HS-037 547).</w:t>
      </w:r>
    </w:p>
    <w:p w14:paraId="5A1BE3A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4704CE">
        <w:rPr>
          <w:rFonts w:ascii="Times New Roman" w:hAnsi="Times New Roman" w:cs="Times New Roman"/>
          <w:i/>
          <w:iCs/>
          <w:noProof/>
          <w:sz w:val="24"/>
          <w:szCs w:val="24"/>
        </w:rPr>
        <w:t>Transport Policy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w:t>
      </w:r>
      <w:r w:rsidRPr="004704CE">
        <w:rPr>
          <w:rFonts w:ascii="Times New Roman" w:hAnsi="Times New Roman" w:cs="Times New Roman"/>
          <w:noProof/>
          <w:sz w:val="24"/>
          <w:szCs w:val="24"/>
        </w:rPr>
        <w:t>(5), 676–684.</w:t>
      </w:r>
    </w:p>
    <w:p w14:paraId="7AF91844"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(2007). </w:t>
      </w:r>
      <w:r w:rsidRPr="004704CE">
        <w:rPr>
          <w:rFonts w:ascii="Times New Roman" w:hAnsi="Times New Roman" w:cs="Times New Roman"/>
          <w:i/>
          <w:iCs/>
          <w:noProof/>
          <w:sz w:val="24"/>
          <w:szCs w:val="24"/>
        </w:rPr>
        <w:t>Public transit planning and operation: Modeling, practice and behavior</w:t>
      </w:r>
      <w:r w:rsidRPr="004704CE">
        <w:rPr>
          <w:rFonts w:ascii="Times New Roman" w:hAnsi="Times New Roman" w:cs="Times New Roman"/>
          <w:noProof/>
          <w:sz w:val="24"/>
          <w:szCs w:val="24"/>
        </w:rPr>
        <w:t>. CRC press.</w:t>
      </w:r>
    </w:p>
    <w:p w14:paraId="4124D50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Golany, B., &amp; Tal, O. (2001). Creating bus timetables with maximal synchronization.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35</w:t>
      </w:r>
      <w:r w:rsidRPr="004704CE">
        <w:rPr>
          <w:rFonts w:ascii="Times New Roman" w:hAnsi="Times New Roman" w:cs="Times New Roman"/>
          <w:noProof/>
          <w:sz w:val="24"/>
          <w:szCs w:val="24"/>
        </w:rPr>
        <w:t>(10), 913–928.</w:t>
      </w:r>
    </w:p>
    <w:p w14:paraId="3D0E206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Chen, M., Mao, S., &amp; Liu, Y. (2014). Big data: A survey. </w:t>
      </w:r>
      <w:r w:rsidRPr="004704CE">
        <w:rPr>
          <w:rFonts w:ascii="Times New Roman" w:hAnsi="Times New Roman" w:cs="Times New Roman"/>
          <w:i/>
          <w:iCs/>
          <w:noProof/>
          <w:sz w:val="24"/>
          <w:szCs w:val="24"/>
        </w:rPr>
        <w:t>Mobile Networks and Applications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19</w:t>
      </w:r>
      <w:r w:rsidRPr="004704CE">
        <w:rPr>
          <w:rFonts w:ascii="Times New Roman" w:hAnsi="Times New Roman" w:cs="Times New Roman"/>
          <w:noProof/>
          <w:sz w:val="24"/>
          <w:szCs w:val="24"/>
        </w:rPr>
        <w:t>(2), 171–209.</w:t>
      </w:r>
    </w:p>
    <w:p w14:paraId="61FCD5B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lastRenderedPageBreak/>
        <w:t xml:space="preserve">Chu, X. (2010). </w:t>
      </w:r>
      <w:r w:rsidRPr="004704CE">
        <w:rPr>
          <w:rFonts w:ascii="Times New Roman" w:hAnsi="Times New Roman" w:cs="Times New Roman"/>
          <w:i/>
          <w:iCs/>
          <w:noProof/>
          <w:sz w:val="24"/>
          <w:szCs w:val="24"/>
        </w:rPr>
        <w:t>A guidebook for using automatic passenger counter data for national transit database (NTD) reporting.</w:t>
      </w:r>
      <w:r w:rsidRPr="004704CE">
        <w:rPr>
          <w:rFonts w:ascii="Times New Roman" w:hAnsi="Times New Roman" w:cs="Times New Roman"/>
          <w:noProof/>
          <w:sz w:val="24"/>
          <w:szCs w:val="24"/>
        </w:rPr>
        <w:t xml:space="preserve"> National Center for Transit Research (US).</w:t>
      </w:r>
    </w:p>
    <w:p w14:paraId="3BA0D62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7</w:t>
      </w:r>
      <w:r w:rsidRPr="004704CE">
        <w:rPr>
          <w:rFonts w:ascii="Times New Roman" w:hAnsi="Times New Roman" w:cs="Times New Roman"/>
          <w:noProof/>
          <w:sz w:val="24"/>
          <w:szCs w:val="24"/>
        </w:rPr>
        <w:t>(4), 187–208.</w:t>
      </w:r>
    </w:p>
    <w:p w14:paraId="24457BBA"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18A8605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Google Developers. (2018). Trip Updates. Retrieved April 8, 2019, from https://developers.google.com/transit/gtfs-realtime/guides/trip-updates</w:t>
      </w:r>
    </w:p>
    <w:p w14:paraId="0E83E3C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1872</w:t>
      </w:r>
      <w:r w:rsidRPr="004704CE">
        <w:rPr>
          <w:rFonts w:ascii="Times New Roman" w:hAnsi="Times New Roman" w:cs="Times New Roman"/>
          <w:noProof/>
          <w:sz w:val="24"/>
          <w:szCs w:val="24"/>
        </w:rPr>
        <w:t>(1872), 10–18. https://doi.org/10.3141/1872-02</w:t>
      </w:r>
    </w:p>
    <w:p w14:paraId="74C6601F"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45</w:t>
      </w:r>
      <w:r w:rsidRPr="004704CE">
        <w:rPr>
          <w:rFonts w:ascii="Times New Roman" w:hAnsi="Times New Roman" w:cs="Times New Roman"/>
          <w:noProof/>
          <w:sz w:val="24"/>
          <w:szCs w:val="24"/>
        </w:rPr>
        <w:t>(2), 91–104. https://doi.org/10.1016/j.tra.2010.11.002</w:t>
      </w:r>
    </w:p>
    <w:p w14:paraId="796277C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Hadas, Y., &amp; Ranjitkar, P. (2012). Modeling public-transit connectivity with spatial quality-of-transfer measurements. </w:t>
      </w:r>
      <w:r w:rsidRPr="004704CE">
        <w:rPr>
          <w:rFonts w:ascii="Times New Roman" w:hAnsi="Times New Roman" w:cs="Times New Roman"/>
          <w:i/>
          <w:iCs/>
          <w:noProof/>
          <w:sz w:val="24"/>
          <w:szCs w:val="24"/>
        </w:rPr>
        <w:t>Journal of Transport Geography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22</w:t>
      </w:r>
      <w:r w:rsidRPr="004704CE">
        <w:rPr>
          <w:rFonts w:ascii="Times New Roman" w:hAnsi="Times New Roman" w:cs="Times New Roman"/>
          <w:noProof/>
          <w:sz w:val="24"/>
          <w:szCs w:val="24"/>
        </w:rPr>
        <w:t>, 137–147.</w:t>
      </w:r>
    </w:p>
    <w:p w14:paraId="5198EF9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Han, A. F. (1987). Assessment of Transfer Penalty to Bus Riders in Taipei: A Disaggregate Demand Modeling Approach. </w:t>
      </w:r>
      <w:r w:rsidRPr="004704CE">
        <w:rPr>
          <w:rFonts w:ascii="Times New Roman" w:hAnsi="Times New Roman" w:cs="Times New Roman"/>
          <w:i/>
          <w:iCs/>
          <w:noProof/>
          <w:sz w:val="24"/>
          <w:szCs w:val="24"/>
        </w:rPr>
        <w:t>Transportation Research Record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1139</w:t>
      </w:r>
      <w:r w:rsidRPr="004704CE">
        <w:rPr>
          <w:rFonts w:ascii="Times New Roman" w:hAnsi="Times New Roman" w:cs="Times New Roman"/>
          <w:noProof/>
          <w:sz w:val="24"/>
          <w:szCs w:val="24"/>
        </w:rPr>
        <w:t>(Table 1), 8–14.</w:t>
      </w:r>
    </w:p>
    <w:p w14:paraId="732B806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Hunt, J. (1990). </w:t>
      </w:r>
      <w:r w:rsidRPr="004704CE">
        <w:rPr>
          <w:rFonts w:ascii="Times New Roman" w:hAnsi="Times New Roman" w:cs="Times New Roman"/>
          <w:i/>
          <w:iCs/>
          <w:noProof/>
          <w:sz w:val="24"/>
          <w:szCs w:val="24"/>
        </w:rPr>
        <w:t>A logit model of public transport route choice</w:t>
      </w:r>
      <w:r w:rsidRPr="004704CE">
        <w:rPr>
          <w:rFonts w:ascii="Times New Roman" w:hAnsi="Times New Roman" w:cs="Times New Roman"/>
          <w:noProof/>
          <w:sz w:val="24"/>
          <w:szCs w:val="24"/>
        </w:rPr>
        <w:t xml:space="preserve"> (Vol. 60).</w:t>
      </w:r>
    </w:p>
    <w:p w14:paraId="66E959B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Ibarra-Rojas, O. J., &amp; Rios-Solis, Y. A. (2012). Synchronization of bus timetabling. </w:t>
      </w:r>
      <w:r w:rsidRPr="004704CE">
        <w:rPr>
          <w:rFonts w:ascii="Times New Roman" w:hAnsi="Times New Roman" w:cs="Times New Roman"/>
          <w:i/>
          <w:iCs/>
          <w:noProof/>
          <w:sz w:val="24"/>
          <w:szCs w:val="24"/>
        </w:rPr>
        <w:t>Transportation Research Part B: Methodological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46</w:t>
      </w:r>
      <w:r w:rsidRPr="004704CE">
        <w:rPr>
          <w:rFonts w:ascii="Times New Roman" w:hAnsi="Times New Roman" w:cs="Times New Roman"/>
          <w:noProof/>
          <w:sz w:val="24"/>
          <w:szCs w:val="24"/>
        </w:rPr>
        <w:t>(5), 599–614.</w:t>
      </w:r>
    </w:p>
    <w:p w14:paraId="21229B5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4704CE">
        <w:rPr>
          <w:rFonts w:ascii="Times New Roman" w:hAnsi="Times New Roman" w:cs="Times New Roman"/>
          <w:i/>
          <w:iCs/>
          <w:noProof/>
          <w:sz w:val="24"/>
          <w:szCs w:val="24"/>
        </w:rPr>
        <w:t>Transport Reviews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(6), 777–800.</w:t>
      </w:r>
    </w:p>
    <w:p w14:paraId="47AF243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Jang, W. (2010). Travel time and transfer analysis using transit smart card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(2144), 142–149.</w:t>
      </w:r>
    </w:p>
    <w:p w14:paraId="250E0FC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Knoppers, P., &amp; Muller, T. (1995). Optimized transfer opportunities in public transport. </w:t>
      </w:r>
      <w:r w:rsidRPr="004704CE">
        <w:rPr>
          <w:rFonts w:ascii="Times New Roman" w:hAnsi="Times New Roman" w:cs="Times New Roman"/>
          <w:i/>
          <w:iCs/>
          <w:noProof/>
          <w:sz w:val="24"/>
          <w:szCs w:val="24"/>
        </w:rPr>
        <w:t>Transportation Science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(1), 101–105.</w:t>
      </w:r>
    </w:p>
    <w:p w14:paraId="277F1F8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4704CE">
        <w:rPr>
          <w:rFonts w:ascii="Times New Roman" w:hAnsi="Times New Roman" w:cs="Times New Roman"/>
          <w:i/>
          <w:iCs/>
          <w:noProof/>
          <w:sz w:val="24"/>
          <w:szCs w:val="24"/>
        </w:rPr>
        <w:t>Computers, Environment and Urban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67</w:t>
      </w:r>
      <w:r w:rsidRPr="004704CE">
        <w:rPr>
          <w:rFonts w:ascii="Times New Roman" w:hAnsi="Times New Roman" w:cs="Times New Roman"/>
          <w:noProof/>
          <w:sz w:val="24"/>
          <w:szCs w:val="24"/>
        </w:rPr>
        <w:t>, 41–54.</w:t>
      </w:r>
    </w:p>
    <w:p w14:paraId="52EA4627"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 J.-Q., Song, M., Li, M., &amp; Zhang, W.-B. (2009). Planning for bus rapid transit in single dedicated bus lane. </w:t>
      </w:r>
      <w:r w:rsidRPr="004704CE">
        <w:rPr>
          <w:rFonts w:ascii="Times New Roman" w:hAnsi="Times New Roman" w:cs="Times New Roman"/>
          <w:i/>
          <w:iCs/>
          <w:noProof/>
          <w:sz w:val="24"/>
          <w:szCs w:val="24"/>
        </w:rPr>
        <w:t xml:space="preserve">Transportation Research Record: Journal of the </w:t>
      </w:r>
      <w:r w:rsidRPr="004704CE">
        <w:rPr>
          <w:rFonts w:ascii="Times New Roman" w:hAnsi="Times New Roman" w:cs="Times New Roman"/>
          <w:i/>
          <w:iCs/>
          <w:noProof/>
          <w:sz w:val="24"/>
          <w:szCs w:val="24"/>
        </w:rPr>
        <w:lastRenderedPageBreak/>
        <w:t>Transportation Research Board</w:t>
      </w:r>
      <w:r w:rsidRPr="004704CE">
        <w:rPr>
          <w:rFonts w:ascii="Times New Roman" w:hAnsi="Times New Roman" w:cs="Times New Roman"/>
          <w:noProof/>
          <w:sz w:val="24"/>
          <w:szCs w:val="24"/>
        </w:rPr>
        <w:t>, (2111), 76–82.</w:t>
      </w:r>
    </w:p>
    <w:p w14:paraId="00922F8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Liu, R., Pendyala, R., &amp; Polzin, S. (1997). Assessment of intermodal transfer penalties using stated preference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(1607), 74–80.</w:t>
      </w:r>
    </w:p>
    <w:p w14:paraId="0335C3A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(2533), 78–90.</w:t>
      </w:r>
    </w:p>
    <w:p w14:paraId="409EC7D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Miller, H. J., &amp; Goodchild, M. F. (2015). Data-driven geography. </w:t>
      </w:r>
      <w:r w:rsidRPr="004704CE">
        <w:rPr>
          <w:rFonts w:ascii="Times New Roman" w:hAnsi="Times New Roman" w:cs="Times New Roman"/>
          <w:i/>
          <w:iCs/>
          <w:noProof/>
          <w:sz w:val="24"/>
          <w:szCs w:val="24"/>
        </w:rPr>
        <w:t>GeoJournal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80</w:t>
      </w:r>
      <w:r w:rsidRPr="004704CE">
        <w:rPr>
          <w:rFonts w:ascii="Times New Roman" w:hAnsi="Times New Roman" w:cs="Times New Roman"/>
          <w:noProof/>
          <w:sz w:val="24"/>
          <w:szCs w:val="24"/>
        </w:rPr>
        <w:t>(4), 449–461.</w:t>
      </w:r>
    </w:p>
    <w:p w14:paraId="2664511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(2014). Optimal combinations of selected tactics for public-transport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48</w:t>
      </w:r>
      <w:r w:rsidRPr="004704CE">
        <w:rPr>
          <w:rFonts w:ascii="Times New Roman" w:hAnsi="Times New Roman" w:cs="Times New Roman"/>
          <w:noProof/>
          <w:sz w:val="24"/>
          <w:szCs w:val="24"/>
        </w:rPr>
        <w:t>, 491–504.</w:t>
      </w:r>
    </w:p>
    <w:p w14:paraId="718888E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(2015). Improved reliability of public transportation using real-time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60</w:t>
      </w:r>
      <w:r w:rsidRPr="004704CE">
        <w:rPr>
          <w:rFonts w:ascii="Times New Roman" w:hAnsi="Times New Roman" w:cs="Times New Roman"/>
          <w:noProof/>
          <w:sz w:val="24"/>
          <w:szCs w:val="24"/>
        </w:rPr>
        <w:t>, 525–539.</w:t>
      </w:r>
    </w:p>
    <w:p w14:paraId="1DF89E5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 &amp; Liu, T. (2015). A robust, tactic-based, real-time framework for public-transport transfer synchronization.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9</w:t>
      </w:r>
      <w:r w:rsidRPr="004704CE">
        <w:rPr>
          <w:rFonts w:ascii="Times New Roman" w:hAnsi="Times New Roman" w:cs="Times New Roman"/>
          <w:noProof/>
          <w:sz w:val="24"/>
          <w:szCs w:val="24"/>
        </w:rPr>
        <w:t>, 246–268.</w:t>
      </w:r>
    </w:p>
    <w:p w14:paraId="65DF783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4704CE">
        <w:rPr>
          <w:rFonts w:ascii="Times New Roman" w:hAnsi="Times New Roman" w:cs="Times New Roman"/>
          <w:i/>
          <w:iCs/>
          <w:noProof/>
          <w:sz w:val="24"/>
          <w:szCs w:val="24"/>
        </w:rPr>
        <w:t>IEEE Transactions on Intelligent Transportation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17</w:t>
      </w:r>
      <w:r w:rsidRPr="004704CE">
        <w:rPr>
          <w:rFonts w:ascii="Times New Roman" w:hAnsi="Times New Roman" w:cs="Times New Roman"/>
          <w:noProof/>
          <w:sz w:val="24"/>
          <w:szCs w:val="24"/>
        </w:rPr>
        <w:t>(11), 3220–3229.</w:t>
      </w:r>
    </w:p>
    <w:p w14:paraId="49131B6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Cedera, A. A., &amp; Hassold, S. (2014). </w:t>
      </w:r>
      <w:r w:rsidRPr="004704CE">
        <w:rPr>
          <w:rFonts w:ascii="Times New Roman" w:hAnsi="Times New Roman" w:cs="Times New Roman"/>
          <w:i/>
          <w:iCs/>
          <w:noProof/>
          <w:sz w:val="24"/>
          <w:szCs w:val="24"/>
        </w:rPr>
        <w:t>Optimal holding and skip-stop/segment tactics for public-transport transfer synchronization</w:t>
      </w:r>
      <w:r w:rsidRPr="004704CE">
        <w:rPr>
          <w:rFonts w:ascii="Times New Roman" w:hAnsi="Times New Roman" w:cs="Times New Roman"/>
          <w:noProof/>
          <w:sz w:val="24"/>
          <w:szCs w:val="24"/>
        </w:rPr>
        <w:t>.</w:t>
      </w:r>
    </w:p>
    <w:p w14:paraId="7D0E7D27"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w:t>
      </w:r>
      <w:r w:rsidRPr="004704CE">
        <w:rPr>
          <w:rFonts w:ascii="Times New Roman" w:hAnsi="Times New Roman" w:cs="Times New Roman"/>
          <w:noProof/>
          <w:sz w:val="24"/>
          <w:szCs w:val="24"/>
        </w:rPr>
        <w:t>, 391–401.</w:t>
      </w:r>
    </w:p>
    <w:p w14:paraId="2FE4395B"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Planning, C. T., &amp; Transportation, U. S. D. of. (1997). </w:t>
      </w:r>
      <w:r w:rsidRPr="004704CE">
        <w:rPr>
          <w:rFonts w:ascii="Times New Roman" w:hAnsi="Times New Roman" w:cs="Times New Roman"/>
          <w:i/>
          <w:iCs/>
          <w:noProof/>
          <w:sz w:val="24"/>
          <w:szCs w:val="24"/>
        </w:rPr>
        <w:t>Transfer penalties in urban mode choice modeling</w:t>
      </w:r>
      <w:r w:rsidRPr="004704CE">
        <w:rPr>
          <w:rFonts w:ascii="Times New Roman" w:hAnsi="Times New Roman" w:cs="Times New Roman"/>
          <w:noProof/>
          <w:sz w:val="24"/>
          <w:szCs w:val="24"/>
        </w:rPr>
        <w:t>. US Dept. of Transportation.</w:t>
      </w:r>
    </w:p>
    <w:p w14:paraId="6179190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Ren, F., &amp; Yao, L. (2007). Evaluation of passenger transfer efficiency of an urban public transportation terminal. In </w:t>
      </w:r>
      <w:r w:rsidRPr="004704CE">
        <w:rPr>
          <w:rFonts w:ascii="Times New Roman" w:hAnsi="Times New Roman" w:cs="Times New Roman"/>
          <w:i/>
          <w:iCs/>
          <w:noProof/>
          <w:sz w:val="24"/>
          <w:szCs w:val="24"/>
        </w:rPr>
        <w:t>IEEE Conference on Intelligent Transportation Systems, Proceedings, ITSC</w:t>
      </w:r>
      <w:r w:rsidRPr="004704CE">
        <w:rPr>
          <w:rFonts w:ascii="Times New Roman" w:hAnsi="Times New Roman" w:cs="Times New Roman"/>
          <w:noProof/>
          <w:sz w:val="24"/>
          <w:szCs w:val="24"/>
        </w:rPr>
        <w:t xml:space="preserve"> (pp. 436–441). IEEE. https://doi.org/10.1109/ITSC.2007.4357762</w:t>
      </w:r>
    </w:p>
    <w:p w14:paraId="7DC1C12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4704CE">
        <w:rPr>
          <w:rFonts w:ascii="Times New Roman" w:hAnsi="Times New Roman" w:cs="Times New Roman"/>
          <w:i/>
          <w:iCs/>
          <w:noProof/>
          <w:sz w:val="24"/>
          <w:szCs w:val="24"/>
        </w:rPr>
        <w:t>Journal of Urban Planning and Development</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136</w:t>
      </w:r>
      <w:r w:rsidRPr="004704CE">
        <w:rPr>
          <w:rFonts w:ascii="Times New Roman" w:hAnsi="Times New Roman" w:cs="Times New Roman"/>
          <w:noProof/>
          <w:sz w:val="24"/>
          <w:szCs w:val="24"/>
        </w:rPr>
        <w:t>(4), 314–319. https://doi.org/10.1061/(ASCE)UP.1943-5444.0000028</w:t>
      </w:r>
    </w:p>
    <w:p w14:paraId="0D1C34C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0E20E1DA"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lastRenderedPageBreak/>
        <w:t>Transmodel. (2019). Standard Interface for Real-time Information. Retrieved from http://www.transmodel-cen.eu/standards/siri/</w:t>
      </w:r>
    </w:p>
    <w:p w14:paraId="1E8526D6"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Walker, J. (2012). </w:t>
      </w:r>
      <w:r w:rsidRPr="004704CE">
        <w:rPr>
          <w:rFonts w:ascii="Times New Roman" w:hAnsi="Times New Roman" w:cs="Times New Roman"/>
          <w:i/>
          <w:iCs/>
          <w:noProof/>
          <w:sz w:val="24"/>
          <w:szCs w:val="24"/>
        </w:rPr>
        <w:t>Human transit: How clearer thinking about public transit can enrich our communities and our lives</w:t>
      </w:r>
      <w:r w:rsidRPr="004704CE">
        <w:rPr>
          <w:rFonts w:ascii="Times New Roman" w:hAnsi="Times New Roman" w:cs="Times New Roman"/>
          <w:noProof/>
          <w:sz w:val="24"/>
          <w:szCs w:val="24"/>
        </w:rPr>
        <w:t>. Island Press.</w:t>
      </w:r>
    </w:p>
    <w:p w14:paraId="752FB3E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Wardman, M. (1998). A review of British evidence on the valuations of time and service quality.</w:t>
      </w:r>
    </w:p>
    <w:p w14:paraId="4214E4A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rPr>
      </w:pPr>
      <w:r w:rsidRPr="004704CE">
        <w:rPr>
          <w:rFonts w:ascii="Times New Roman" w:hAnsi="Times New Roman" w:cs="Times New Roman"/>
          <w:noProof/>
          <w:sz w:val="24"/>
          <w:szCs w:val="24"/>
        </w:rPr>
        <w:t xml:space="preserve">Wardman, M., Hine, J., &amp; Stradling, S. (2001). Interchange and Travel Choice Volume 2. </w:t>
      </w:r>
      <w:r w:rsidRPr="004704CE">
        <w:rPr>
          <w:rFonts w:ascii="Times New Roman" w:hAnsi="Times New Roman" w:cs="Times New Roman"/>
          <w:i/>
          <w:iCs/>
          <w:noProof/>
          <w:sz w:val="24"/>
          <w:szCs w:val="24"/>
        </w:rPr>
        <w:t>Scottish Executive Central Research Unit</w:t>
      </w:r>
      <w:r w:rsidRPr="004704CE">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Miller,  Dr. Harvey J." w:date="2019-10-09T13:31:00Z" w:initials="MHJ">
    <w:p w14:paraId="4CA5E816" w14:textId="2EFDDB8C" w:rsidR="00140FEB" w:rsidRDefault="00140FEB">
      <w:pPr>
        <w:pStyle w:val="CommentText"/>
      </w:pPr>
      <w:r>
        <w:rPr>
          <w:rStyle w:val="CommentReference"/>
        </w:rPr>
        <w:annotationRef/>
      </w:r>
      <w:r>
        <w:t>Not a big fan of the PT acronym, despite how often we use those words in the paper</w:t>
      </w:r>
    </w:p>
  </w:comment>
  <w:comment w:id="43" w:author="Miller,  Dr. Harvey J." w:date="2019-10-09T13:41:00Z" w:initials="MHJ">
    <w:p w14:paraId="33FD34D0" w14:textId="5C6E1063" w:rsidR="00140FEB" w:rsidRDefault="00140FEB">
      <w:pPr>
        <w:pStyle w:val="CommentText"/>
      </w:pPr>
      <w:r>
        <w:rPr>
          <w:rStyle w:val="CommentReference"/>
        </w:rPr>
        <w:annotationRef/>
      </w:r>
      <w:r>
        <w:t>Need an “overview of the rest of the paper” paragraph</w:t>
      </w:r>
    </w:p>
  </w:comment>
  <w:comment w:id="61" w:author="Liu, Luyu" w:date="2019-09-16T17:09:00Z" w:initials="LL">
    <w:p w14:paraId="5786864B" w14:textId="77777777" w:rsidR="00140FEB" w:rsidRDefault="00140FEB"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140FEB" w:rsidRDefault="00140FEB" w:rsidP="001A19D6">
      <w:pPr>
        <w:pStyle w:val="CommentText"/>
      </w:pPr>
    </w:p>
    <w:p w14:paraId="653D4748" w14:textId="77777777" w:rsidR="00140FEB" w:rsidRDefault="00140FEB"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140FEB" w:rsidRDefault="00140FEB" w:rsidP="001A19D6">
      <w:pPr>
        <w:pStyle w:val="CommentText"/>
      </w:pPr>
    </w:p>
    <w:p w14:paraId="005376B5" w14:textId="595E0AE8" w:rsidR="00140FEB" w:rsidRDefault="00140FEB"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proofErr w:type="gramStart"/>
      <w:r>
        <w:t>”.</w:t>
      </w:r>
      <w:proofErr w:type="gramEnd"/>
      <w:r>
        <w:t xml:space="preserve"> The commented sentence is “</w:t>
      </w:r>
      <w:proofErr w:type="spellStart"/>
      <w:r w:rsidRPr="001A19D6">
        <w:rPr>
          <w:u w:val="single"/>
        </w:rPr>
        <w:t>Brakewood</w:t>
      </w:r>
      <w:proofErr w:type="spellEnd"/>
      <w:r w:rsidRPr="001A19D6">
        <w:rPr>
          <w:u w:val="single"/>
        </w:rPr>
        <w:t xml:space="preserve">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140FEB" w:rsidRDefault="00140FEB" w:rsidP="001A19D6">
      <w:pPr>
        <w:pStyle w:val="CommentText"/>
      </w:pPr>
    </w:p>
    <w:p w14:paraId="79699326" w14:textId="4B1B4E0A" w:rsidR="00140FEB" w:rsidRDefault="00140FEB" w:rsidP="001A19D6">
      <w:pPr>
        <w:pStyle w:val="CommentText"/>
      </w:pPr>
      <w:r>
        <w:t>Are “find/found”, “investigate/investigated”, and other “action” verb also included in this genre?</w:t>
      </w:r>
    </w:p>
    <w:p w14:paraId="28EBBC45" w14:textId="76A268BF" w:rsidR="00140FEB" w:rsidRDefault="00140FEB">
      <w:pPr>
        <w:pStyle w:val="CommentText"/>
      </w:pPr>
    </w:p>
    <w:p w14:paraId="4F9964BE" w14:textId="718DBD1B" w:rsidR="00140FEB" w:rsidRDefault="00140FEB">
      <w:pPr>
        <w:pStyle w:val="CommentText"/>
      </w:pPr>
      <w:r>
        <w:t xml:space="preserve">One of my source: </w:t>
      </w:r>
      <w:hyperlink r:id="rId1" w:history="1">
        <w:r>
          <w:rPr>
            <w:rStyle w:val="Hyperlink"/>
          </w:rPr>
          <w:t>https://www.theclassroom.com/apa-style-recommend-using-present-tense-2072.html</w:t>
        </w:r>
      </w:hyperlink>
    </w:p>
    <w:p w14:paraId="659CAF17" w14:textId="46F5EFFA" w:rsidR="00140FEB" w:rsidRDefault="00140FEB">
      <w:pPr>
        <w:pStyle w:val="CommentText"/>
      </w:pPr>
    </w:p>
    <w:p w14:paraId="640435DD" w14:textId="77777777" w:rsidR="00140FEB" w:rsidRDefault="00140FEB">
      <w:pPr>
        <w:pStyle w:val="CommentText"/>
      </w:pPr>
    </w:p>
  </w:comment>
  <w:comment w:id="63" w:author="Miller,  Dr. Harvey J." w:date="2019-10-09T14:22:00Z" w:initials="MHJ">
    <w:p w14:paraId="5B0746B7" w14:textId="6D43C9C2" w:rsidR="00140FEB" w:rsidRDefault="00140FEB">
      <w:pPr>
        <w:pStyle w:val="CommentText"/>
      </w:pPr>
      <w:r>
        <w:rPr>
          <w:rStyle w:val="CommentReference"/>
        </w:rPr>
        <w:annotationRef/>
      </w:r>
      <w:r>
        <w:t>I don’t want to use the word “automatic” here since it may be confused with automated passenger count data.  Let me know if you like these words; I’m not 100% sure but I can’t think of anything better</w:t>
      </w:r>
    </w:p>
  </w:comment>
  <w:comment w:id="91" w:author="Liu, Luyu" w:date="2019-09-16T17:48:00Z" w:initials="LL">
    <w:p w14:paraId="10935CA5" w14:textId="3E5334EE" w:rsidR="00140FEB" w:rsidRDefault="00140FEB">
      <w:pPr>
        <w:pStyle w:val="CommentText"/>
      </w:pPr>
      <w:r>
        <w:rPr>
          <w:rStyle w:val="CommentReference"/>
        </w:rPr>
        <w:annotationRef/>
      </w:r>
      <w:r>
        <w:t>Again, you can see I am being inconsistent with myself. I changed the present to past tense.</w:t>
      </w:r>
    </w:p>
  </w:comment>
  <w:comment w:id="220" w:author="Miller,  Dr. Harvey J." w:date="2019-10-09T14:41:00Z" w:initials="MHJ">
    <w:p w14:paraId="165117F0" w14:textId="425AEC0D" w:rsidR="00140FEB" w:rsidRDefault="00140FEB">
      <w:pPr>
        <w:pStyle w:val="CommentText"/>
      </w:pPr>
      <w:r>
        <w:rPr>
          <w:rStyle w:val="CommentReference"/>
        </w:rPr>
        <w:annotationRef/>
      </w:r>
      <w:r>
        <w:t>What is this?</w:t>
      </w:r>
    </w:p>
  </w:comment>
  <w:comment w:id="226" w:author="Miller,  Dr. Harvey J." w:date="2019-10-09T14:42:00Z" w:initials="MHJ">
    <w:p w14:paraId="13231983" w14:textId="7D04A280" w:rsidR="00140FEB" w:rsidRDefault="00140FEB">
      <w:pPr>
        <w:pStyle w:val="CommentText"/>
      </w:pPr>
      <w:r>
        <w:rPr>
          <w:rStyle w:val="CommentReference"/>
        </w:rPr>
        <w:annotationRef/>
      </w:r>
      <w:r>
        <w:t>You need to back up this claim, or delete it.</w:t>
      </w:r>
    </w:p>
  </w:comment>
  <w:comment w:id="245" w:author="Miller,  Dr. Harvey J." w:date="2019-10-09T14:47:00Z" w:initials="MHJ">
    <w:p w14:paraId="7B826909" w14:textId="56FBB983" w:rsidR="00140FEB" w:rsidRDefault="00140FEB">
      <w:pPr>
        <w:pStyle w:val="CommentText"/>
      </w:pPr>
      <w:r>
        <w:rPr>
          <w:rStyle w:val="CommentReference"/>
        </w:rPr>
        <w:annotationRef/>
      </w:r>
      <w:r>
        <w:t>What is tactic-based optimization?</w:t>
      </w:r>
    </w:p>
  </w:comment>
  <w:comment w:id="256" w:author="Miller,  Dr. Harvey J." w:date="2019-10-09T14:46:00Z" w:initials="MHJ">
    <w:p w14:paraId="5193E975" w14:textId="32F53067" w:rsidR="00140FEB" w:rsidRDefault="00140FEB">
      <w:pPr>
        <w:pStyle w:val="CommentText"/>
      </w:pPr>
      <w:r>
        <w:rPr>
          <w:rStyle w:val="CommentReference"/>
        </w:rPr>
        <w:annotationRef/>
      </w:r>
      <w:r>
        <w:t>This is a weak criticism.  Can you think of a better one?</w:t>
      </w:r>
    </w:p>
  </w:comment>
  <w:comment w:id="458" w:author="Luyu Liu" w:date="2019-09-14T15:13:00Z" w:initials="LL">
    <w:p w14:paraId="38D43401" w14:textId="0FD9D31A" w:rsidR="00140FEB" w:rsidRDefault="00140FEB">
      <w:pPr>
        <w:pStyle w:val="CommentText"/>
      </w:pPr>
      <w:r>
        <w:rPr>
          <w:rStyle w:val="CommentReference"/>
        </w:rPr>
        <w:annotationRef/>
      </w:r>
      <w:r>
        <w:t>This one is extra good. I think I will keep it.</w:t>
      </w:r>
    </w:p>
  </w:comment>
  <w:comment w:id="459" w:author="Luyu Liu" w:date="2019-09-14T15:17:00Z" w:initials="LL">
    <w:p w14:paraId="7A2479EF" w14:textId="3006875C" w:rsidR="00140FEB" w:rsidRDefault="00140FEB">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 w:id="460" w:author="Miller,  Dr. Harvey J." w:date="2019-10-09T15:52:00Z" w:initials="MHJ">
    <w:p w14:paraId="31B982E6" w14:textId="1DA956A2" w:rsidR="00140FEB" w:rsidRDefault="00140FEB">
      <w:pPr>
        <w:pStyle w:val="CommentText"/>
      </w:pPr>
      <w:r>
        <w:rPr>
          <w:rStyle w:val="CommentReference"/>
        </w:rPr>
        <w:annotationRef/>
      </w:r>
      <w:r>
        <w:t>Which one is good, bad and ugly?  If you can’t clearly identify which one is which I would leave the subtitle outside despite how amusing it is.</w:t>
      </w:r>
    </w:p>
  </w:comment>
  <w:comment w:id="461" w:author="Liu, Luyu" w:date="2019-10-10T11:25:00Z" w:initials="LL">
    <w:p w14:paraId="0FB274A7" w14:textId="058E20FF" w:rsidR="00CB047E" w:rsidRDefault="00CB047E">
      <w:pPr>
        <w:pStyle w:val="CommentText"/>
      </w:pPr>
      <w:r>
        <w:rPr>
          <w:rStyle w:val="CommentReference"/>
        </w:rPr>
        <w:annotationRef/>
      </w:r>
      <w:r>
        <w:t>Definitely</w:t>
      </w:r>
    </w:p>
  </w:comment>
  <w:comment w:id="526" w:author="Miller,  Dr. Harvey J." w:date="2019-10-09T15:59:00Z" w:initials="MHJ">
    <w:p w14:paraId="4CD1A239" w14:textId="366862E8" w:rsidR="00140FEB" w:rsidRDefault="00140FEB">
      <w:pPr>
        <w:pStyle w:val="CommentText"/>
      </w:pPr>
      <w:r>
        <w:rPr>
          <w:rStyle w:val="CommentReference"/>
        </w:rPr>
        <w:annotationRef/>
      </w:r>
      <w:r>
        <w:t>Not sure what this means</w:t>
      </w:r>
    </w:p>
  </w:comment>
  <w:comment w:id="545" w:author="Miller,  Dr. Harvey J." w:date="2019-10-09T16:01:00Z" w:initials="MHJ">
    <w:p w14:paraId="426C5D47" w14:textId="29827000" w:rsidR="00140FEB" w:rsidRDefault="00140FEB">
      <w:pPr>
        <w:pStyle w:val="CommentText"/>
      </w:pPr>
      <w:r>
        <w:rPr>
          <w:rStyle w:val="CommentReference"/>
        </w:rPr>
        <w:annotationRef/>
      </w:r>
      <w:r>
        <w:t>Real-timely?  Nice, but no.</w:t>
      </w:r>
    </w:p>
  </w:comment>
  <w:comment w:id="547" w:author="Miller,  Dr. Harvey J." w:date="2019-10-09T16:00:00Z" w:initials="MHJ">
    <w:p w14:paraId="01334E5E" w14:textId="2901A7A5" w:rsidR="00140FEB" w:rsidRDefault="00140FEB">
      <w:pPr>
        <w:pStyle w:val="CommentText"/>
      </w:pPr>
      <w:r>
        <w:rPr>
          <w:rStyle w:val="CommentReference"/>
        </w:rPr>
        <w:annotationRef/>
      </w:r>
      <w:r>
        <w:t>“</w:t>
      </w:r>
      <w:proofErr w:type="gramStart"/>
      <w:r>
        <w:t>real-timely</w:t>
      </w:r>
      <w:proofErr w:type="gramEnd"/>
      <w:r>
        <w:t xml:space="preserve">”?  Nice, but no.  </w:t>
      </w:r>
    </w:p>
  </w:comment>
  <w:comment w:id="589" w:author="Miller,  Dr. Harvey J." w:date="2019-10-09T16:09:00Z" w:initials="MHJ">
    <w:p w14:paraId="161441BD" w14:textId="44E5DD09" w:rsidR="00140FEB" w:rsidRDefault="00140FEB">
      <w:pPr>
        <w:pStyle w:val="CommentText"/>
      </w:pPr>
      <w:r>
        <w:rPr>
          <w:rStyle w:val="CommentReference"/>
        </w:rPr>
        <w:annotationRef/>
      </w:r>
      <w:r>
        <w:t>Not sure I understand this.</w:t>
      </w:r>
    </w:p>
  </w:comment>
  <w:comment w:id="679" w:author="Miller,  Dr. Harvey J." w:date="2019-10-09T16:20:00Z" w:initials="MHJ">
    <w:p w14:paraId="5B2D7767" w14:textId="426237BA" w:rsidR="00140FEB" w:rsidRDefault="00140FEB">
      <w:pPr>
        <w:pStyle w:val="CommentText"/>
      </w:pPr>
      <w:r>
        <w:rPr>
          <w:rStyle w:val="CommentReference"/>
        </w:rPr>
        <w:annotationRef/>
      </w:r>
      <w:r>
        <w:t>I don’t think the paragraph I deleted was necessary</w:t>
      </w:r>
    </w:p>
  </w:comment>
  <w:comment w:id="710" w:author="Miller,  Dr. Harvey J." w:date="2019-10-09T16:26:00Z" w:initials="MHJ">
    <w:p w14:paraId="1308D720" w14:textId="5D1BE0BD" w:rsidR="00140FEB" w:rsidRDefault="00140FEB">
      <w:pPr>
        <w:pStyle w:val="CommentText"/>
      </w:pPr>
      <w:r>
        <w:rPr>
          <w:rStyle w:val="CommentReference"/>
        </w:rPr>
        <w:annotationRef/>
      </w:r>
      <w:r>
        <w:t>You need to re-arrange this: you must talk about the figures in the text in proper order, or renumber the figures so they match the sequence in the narrative.</w:t>
      </w:r>
    </w:p>
  </w:comment>
  <w:comment w:id="746" w:author="Miller,  Dr. Harvey J." w:date="2019-10-09T16:26:00Z" w:initials="MHJ">
    <w:p w14:paraId="7C165237" w14:textId="77777777" w:rsidR="009B5259" w:rsidRDefault="009B5259" w:rsidP="009B5259">
      <w:pPr>
        <w:pStyle w:val="CommentText"/>
      </w:pPr>
      <w:r>
        <w:rPr>
          <w:rStyle w:val="CommentReference"/>
        </w:rPr>
        <w:annotationRef/>
      </w:r>
      <w:r>
        <w:t>You need to re-arrange this: you must talk about the figures in the text in proper order, or renumber the figures so they match the sequence in the narrative.</w:t>
      </w:r>
    </w:p>
  </w:comment>
  <w:comment w:id="768" w:author="Miller,  Dr. Harvey J." w:date="2019-10-09T16:29:00Z" w:initials="MHJ">
    <w:p w14:paraId="7557465A" w14:textId="67EE95B8" w:rsidR="00140FEB" w:rsidRDefault="00140FEB">
      <w:pPr>
        <w:pStyle w:val="CommentText"/>
      </w:pPr>
      <w:r>
        <w:rPr>
          <w:rStyle w:val="CommentReference"/>
        </w:rPr>
        <w:annotationRef/>
      </w:r>
      <w:r>
        <w:t>Correct?</w:t>
      </w:r>
    </w:p>
  </w:comment>
  <w:comment w:id="769" w:author="Liu, Luyu" w:date="2019-10-09T20:10:00Z" w:initials="LL">
    <w:p w14:paraId="74BD7395" w14:textId="6CD38C2B" w:rsidR="00B239E0" w:rsidRDefault="00B239E0">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A5E816" w15:done="0"/>
  <w15:commentEx w15:paraId="33FD34D0" w15:done="0"/>
  <w15:commentEx w15:paraId="640435DD" w15:done="0"/>
  <w15:commentEx w15:paraId="5B0746B7" w15:done="0"/>
  <w15:commentEx w15:paraId="10935CA5" w15:done="0"/>
  <w15:commentEx w15:paraId="165117F0" w15:done="0"/>
  <w15:commentEx w15:paraId="13231983" w15:done="0"/>
  <w15:commentEx w15:paraId="7B826909" w15:done="0"/>
  <w15:commentEx w15:paraId="5193E975" w15:done="0"/>
  <w15:commentEx w15:paraId="38D43401" w15:done="0"/>
  <w15:commentEx w15:paraId="7A2479EF" w15:paraIdParent="38D43401" w15:done="0"/>
  <w15:commentEx w15:paraId="31B982E6" w15:paraIdParent="38D43401" w15:done="0"/>
  <w15:commentEx w15:paraId="0FB274A7" w15:paraIdParent="38D43401" w15:done="0"/>
  <w15:commentEx w15:paraId="4CD1A239" w15:done="0"/>
  <w15:commentEx w15:paraId="426C5D47" w15:done="0"/>
  <w15:commentEx w15:paraId="01334E5E" w15:done="0"/>
  <w15:commentEx w15:paraId="161441BD" w15:done="0"/>
  <w15:commentEx w15:paraId="5B2D7767" w15:done="0"/>
  <w15:commentEx w15:paraId="1308D720" w15:done="0"/>
  <w15:commentEx w15:paraId="7C165237" w15:done="0"/>
  <w15:commentEx w15:paraId="7557465A" w15:done="0"/>
  <w15:commentEx w15:paraId="74BD7395" w15:paraIdParent="755746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18F61A" w14:textId="77777777" w:rsidR="00665CD3" w:rsidRDefault="00665CD3" w:rsidP="00491109">
      <w:pPr>
        <w:spacing w:after="0" w:line="240" w:lineRule="auto"/>
      </w:pPr>
      <w:r>
        <w:separator/>
      </w:r>
    </w:p>
  </w:endnote>
  <w:endnote w:type="continuationSeparator" w:id="0">
    <w:p w14:paraId="005F6F77" w14:textId="77777777" w:rsidR="00665CD3" w:rsidRDefault="00665CD3"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1D9DD1" w14:textId="77777777" w:rsidR="00665CD3" w:rsidRDefault="00665CD3" w:rsidP="00491109">
      <w:pPr>
        <w:spacing w:after="0" w:line="240" w:lineRule="auto"/>
      </w:pPr>
      <w:r>
        <w:separator/>
      </w:r>
    </w:p>
  </w:footnote>
  <w:footnote w:type="continuationSeparator" w:id="0">
    <w:p w14:paraId="29AC9EC3" w14:textId="77777777" w:rsidR="00665CD3" w:rsidRDefault="00665CD3" w:rsidP="00491109">
      <w:pPr>
        <w:spacing w:after="0" w:line="240" w:lineRule="auto"/>
      </w:pPr>
      <w:r>
        <w:continuationSeparator/>
      </w:r>
    </w:p>
  </w:footnote>
  <w:footnote w:id="1">
    <w:p w14:paraId="0828D813" w14:textId="5635FDF1" w:rsidR="00B239E0" w:rsidRDefault="00B239E0" w:rsidP="00491109">
      <w:pPr>
        <w:pStyle w:val="Footer"/>
        <w:rPr>
          <w:sz w:val="18"/>
        </w:rPr>
      </w:pPr>
      <w:ins w:id="3" w:author="Liu, Luyu" w:date="2019-10-09T20:13:00Z">
        <w:r w:rsidRPr="00112116">
          <w:rPr>
            <w:rStyle w:val="FootnoteReference"/>
            <w:rPrChange w:id="4" w:author="Liu, Luyu" w:date="2019-10-09T21:33:00Z">
              <w:rPr>
                <w:rStyle w:val="FootnoteReference"/>
                <w:sz w:val="20"/>
                <w:szCs w:val="20"/>
              </w:rPr>
            </w:rPrChange>
          </w:rPr>
          <w:t>*</w:t>
        </w:r>
        <w:r>
          <w:rPr>
            <w:sz w:val="20"/>
            <w:szCs w:val="20"/>
          </w:rPr>
          <w:t xml:space="preserve"> </w:t>
        </w:r>
      </w:ins>
      <w:del w:id="5" w:author="Liu, Luyu" w:date="2019-10-09T20:13:00Z">
        <w:r w:rsidRPr="00CE0389" w:rsidDel="00B239E0">
          <w:rPr>
            <w:rStyle w:val="FootnoteReference"/>
          </w:rPr>
          <w:delText>*</w:delText>
        </w:r>
      </w:del>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21F60342" w14:textId="77777777" w:rsidR="00B239E0" w:rsidRDefault="00B239E0"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D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0504"/>
    <w:rsid w:val="000432C2"/>
    <w:rsid w:val="000432D6"/>
    <w:rsid w:val="00044234"/>
    <w:rsid w:val="00044528"/>
    <w:rsid w:val="00051663"/>
    <w:rsid w:val="00054CF9"/>
    <w:rsid w:val="0005679C"/>
    <w:rsid w:val="00060006"/>
    <w:rsid w:val="00060139"/>
    <w:rsid w:val="00066878"/>
    <w:rsid w:val="00073D1F"/>
    <w:rsid w:val="0008060B"/>
    <w:rsid w:val="000829EC"/>
    <w:rsid w:val="00083253"/>
    <w:rsid w:val="00090499"/>
    <w:rsid w:val="00094071"/>
    <w:rsid w:val="0009498F"/>
    <w:rsid w:val="000A1251"/>
    <w:rsid w:val="000A3416"/>
    <w:rsid w:val="000A7901"/>
    <w:rsid w:val="000B4311"/>
    <w:rsid w:val="000B5297"/>
    <w:rsid w:val="000C06A5"/>
    <w:rsid w:val="000D1429"/>
    <w:rsid w:val="000E31F0"/>
    <w:rsid w:val="000F2F58"/>
    <w:rsid w:val="000F6EE0"/>
    <w:rsid w:val="000F75F6"/>
    <w:rsid w:val="00102C46"/>
    <w:rsid w:val="00106441"/>
    <w:rsid w:val="00110835"/>
    <w:rsid w:val="00111A7C"/>
    <w:rsid w:val="00112116"/>
    <w:rsid w:val="00122804"/>
    <w:rsid w:val="00127732"/>
    <w:rsid w:val="00137203"/>
    <w:rsid w:val="001402EB"/>
    <w:rsid w:val="00140349"/>
    <w:rsid w:val="00140D83"/>
    <w:rsid w:val="00140FEB"/>
    <w:rsid w:val="0014344D"/>
    <w:rsid w:val="001460DE"/>
    <w:rsid w:val="00147139"/>
    <w:rsid w:val="00147B9C"/>
    <w:rsid w:val="00153F55"/>
    <w:rsid w:val="0016016F"/>
    <w:rsid w:val="00162E19"/>
    <w:rsid w:val="00165261"/>
    <w:rsid w:val="001716DE"/>
    <w:rsid w:val="00171F17"/>
    <w:rsid w:val="00177107"/>
    <w:rsid w:val="00180A03"/>
    <w:rsid w:val="00191015"/>
    <w:rsid w:val="0019318E"/>
    <w:rsid w:val="00195D23"/>
    <w:rsid w:val="001A19D6"/>
    <w:rsid w:val="001B28D9"/>
    <w:rsid w:val="001B353C"/>
    <w:rsid w:val="001B7FD9"/>
    <w:rsid w:val="001C3C4B"/>
    <w:rsid w:val="001C3E5F"/>
    <w:rsid w:val="001C5242"/>
    <w:rsid w:val="001C5D7C"/>
    <w:rsid w:val="001C7402"/>
    <w:rsid w:val="001C7CFD"/>
    <w:rsid w:val="001C7D73"/>
    <w:rsid w:val="001D11D3"/>
    <w:rsid w:val="001D271A"/>
    <w:rsid w:val="001D50EA"/>
    <w:rsid w:val="001D6B08"/>
    <w:rsid w:val="001E161D"/>
    <w:rsid w:val="001E2934"/>
    <w:rsid w:val="001F369C"/>
    <w:rsid w:val="001F5DFE"/>
    <w:rsid w:val="00201149"/>
    <w:rsid w:val="002015BC"/>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647CF"/>
    <w:rsid w:val="00271F0F"/>
    <w:rsid w:val="0027552E"/>
    <w:rsid w:val="00280DA7"/>
    <w:rsid w:val="00285491"/>
    <w:rsid w:val="00285C60"/>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5EC9"/>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4587"/>
    <w:rsid w:val="00366CAB"/>
    <w:rsid w:val="003706EE"/>
    <w:rsid w:val="00372DF8"/>
    <w:rsid w:val="0037699F"/>
    <w:rsid w:val="003816A2"/>
    <w:rsid w:val="00382312"/>
    <w:rsid w:val="00391233"/>
    <w:rsid w:val="00391E36"/>
    <w:rsid w:val="00391F8C"/>
    <w:rsid w:val="00393809"/>
    <w:rsid w:val="003A25E3"/>
    <w:rsid w:val="003A31FB"/>
    <w:rsid w:val="003A3293"/>
    <w:rsid w:val="003A33CD"/>
    <w:rsid w:val="003A4266"/>
    <w:rsid w:val="003B0CDB"/>
    <w:rsid w:val="003B3919"/>
    <w:rsid w:val="003C700A"/>
    <w:rsid w:val="003D2880"/>
    <w:rsid w:val="003D536A"/>
    <w:rsid w:val="003D68E2"/>
    <w:rsid w:val="003E3347"/>
    <w:rsid w:val="003E4675"/>
    <w:rsid w:val="003E69FA"/>
    <w:rsid w:val="003E753A"/>
    <w:rsid w:val="003F507F"/>
    <w:rsid w:val="003F5491"/>
    <w:rsid w:val="003F636D"/>
    <w:rsid w:val="003F7E66"/>
    <w:rsid w:val="00400C99"/>
    <w:rsid w:val="00401E13"/>
    <w:rsid w:val="00416912"/>
    <w:rsid w:val="00417FB8"/>
    <w:rsid w:val="004204CE"/>
    <w:rsid w:val="004251AF"/>
    <w:rsid w:val="00430E2C"/>
    <w:rsid w:val="00431424"/>
    <w:rsid w:val="00432862"/>
    <w:rsid w:val="004336CD"/>
    <w:rsid w:val="0044446F"/>
    <w:rsid w:val="00444A8E"/>
    <w:rsid w:val="0044586E"/>
    <w:rsid w:val="004521CF"/>
    <w:rsid w:val="00452363"/>
    <w:rsid w:val="0045276C"/>
    <w:rsid w:val="0045294D"/>
    <w:rsid w:val="0046248B"/>
    <w:rsid w:val="004652DA"/>
    <w:rsid w:val="004704CE"/>
    <w:rsid w:val="00472A88"/>
    <w:rsid w:val="00473EB9"/>
    <w:rsid w:val="00477FBA"/>
    <w:rsid w:val="00480DB5"/>
    <w:rsid w:val="0048485F"/>
    <w:rsid w:val="00491109"/>
    <w:rsid w:val="00492858"/>
    <w:rsid w:val="00497227"/>
    <w:rsid w:val="004A1560"/>
    <w:rsid w:val="004A69BE"/>
    <w:rsid w:val="004A6BDB"/>
    <w:rsid w:val="004B128D"/>
    <w:rsid w:val="004B5818"/>
    <w:rsid w:val="004B5947"/>
    <w:rsid w:val="004C0F86"/>
    <w:rsid w:val="004C3C43"/>
    <w:rsid w:val="004C5541"/>
    <w:rsid w:val="004C6E4E"/>
    <w:rsid w:val="004C7134"/>
    <w:rsid w:val="004D436F"/>
    <w:rsid w:val="004E1A87"/>
    <w:rsid w:val="004E1BBB"/>
    <w:rsid w:val="004E216B"/>
    <w:rsid w:val="004E29CA"/>
    <w:rsid w:val="004E5439"/>
    <w:rsid w:val="004F51F2"/>
    <w:rsid w:val="004F597B"/>
    <w:rsid w:val="004F7277"/>
    <w:rsid w:val="005001C6"/>
    <w:rsid w:val="0050213F"/>
    <w:rsid w:val="005039FC"/>
    <w:rsid w:val="005060E0"/>
    <w:rsid w:val="005065B2"/>
    <w:rsid w:val="00511CC7"/>
    <w:rsid w:val="00513250"/>
    <w:rsid w:val="0051744E"/>
    <w:rsid w:val="00521DBD"/>
    <w:rsid w:val="00527319"/>
    <w:rsid w:val="00537810"/>
    <w:rsid w:val="00542F21"/>
    <w:rsid w:val="00544F9C"/>
    <w:rsid w:val="00547D24"/>
    <w:rsid w:val="00551745"/>
    <w:rsid w:val="00552BF6"/>
    <w:rsid w:val="005566A1"/>
    <w:rsid w:val="005612B6"/>
    <w:rsid w:val="00573633"/>
    <w:rsid w:val="00576480"/>
    <w:rsid w:val="00577887"/>
    <w:rsid w:val="00577B40"/>
    <w:rsid w:val="005904FB"/>
    <w:rsid w:val="00591EC6"/>
    <w:rsid w:val="00596D0C"/>
    <w:rsid w:val="00597D16"/>
    <w:rsid w:val="005A008E"/>
    <w:rsid w:val="005A0B05"/>
    <w:rsid w:val="005A3D83"/>
    <w:rsid w:val="005B44A0"/>
    <w:rsid w:val="005B5EC7"/>
    <w:rsid w:val="005C10C1"/>
    <w:rsid w:val="005C247B"/>
    <w:rsid w:val="005D5F09"/>
    <w:rsid w:val="005D716C"/>
    <w:rsid w:val="005E2458"/>
    <w:rsid w:val="005E4C90"/>
    <w:rsid w:val="005E55E3"/>
    <w:rsid w:val="005E6E46"/>
    <w:rsid w:val="005F18D5"/>
    <w:rsid w:val="006029F5"/>
    <w:rsid w:val="006058CF"/>
    <w:rsid w:val="00607A99"/>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65CD3"/>
    <w:rsid w:val="00672AAC"/>
    <w:rsid w:val="0069432C"/>
    <w:rsid w:val="00695342"/>
    <w:rsid w:val="006A47F4"/>
    <w:rsid w:val="006A5644"/>
    <w:rsid w:val="006A5BD9"/>
    <w:rsid w:val="006A61BB"/>
    <w:rsid w:val="006B6338"/>
    <w:rsid w:val="006B7A0F"/>
    <w:rsid w:val="006D15F2"/>
    <w:rsid w:val="006E55F8"/>
    <w:rsid w:val="006E7486"/>
    <w:rsid w:val="006F4087"/>
    <w:rsid w:val="006F722C"/>
    <w:rsid w:val="007009F8"/>
    <w:rsid w:val="0070254D"/>
    <w:rsid w:val="00713465"/>
    <w:rsid w:val="00713AF0"/>
    <w:rsid w:val="00722546"/>
    <w:rsid w:val="00725C1C"/>
    <w:rsid w:val="00734E72"/>
    <w:rsid w:val="007418B7"/>
    <w:rsid w:val="007450D9"/>
    <w:rsid w:val="00760E1D"/>
    <w:rsid w:val="00762DC7"/>
    <w:rsid w:val="007644ED"/>
    <w:rsid w:val="007712B2"/>
    <w:rsid w:val="007717B7"/>
    <w:rsid w:val="007746D5"/>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1DA"/>
    <w:rsid w:val="008144BF"/>
    <w:rsid w:val="008174DB"/>
    <w:rsid w:val="008243D9"/>
    <w:rsid w:val="00825B5C"/>
    <w:rsid w:val="00831306"/>
    <w:rsid w:val="008345E7"/>
    <w:rsid w:val="00835A97"/>
    <w:rsid w:val="00841013"/>
    <w:rsid w:val="00844950"/>
    <w:rsid w:val="008570B5"/>
    <w:rsid w:val="00862190"/>
    <w:rsid w:val="00866338"/>
    <w:rsid w:val="00880852"/>
    <w:rsid w:val="0088112B"/>
    <w:rsid w:val="00894FD7"/>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3C91"/>
    <w:rsid w:val="008F796D"/>
    <w:rsid w:val="00901341"/>
    <w:rsid w:val="0090604C"/>
    <w:rsid w:val="00907E90"/>
    <w:rsid w:val="00914BCC"/>
    <w:rsid w:val="0093017D"/>
    <w:rsid w:val="009316ED"/>
    <w:rsid w:val="0093588A"/>
    <w:rsid w:val="0094217E"/>
    <w:rsid w:val="00944153"/>
    <w:rsid w:val="00955A21"/>
    <w:rsid w:val="009568F2"/>
    <w:rsid w:val="009578C7"/>
    <w:rsid w:val="009637FE"/>
    <w:rsid w:val="0096524C"/>
    <w:rsid w:val="00967995"/>
    <w:rsid w:val="009703A5"/>
    <w:rsid w:val="00984453"/>
    <w:rsid w:val="009946DE"/>
    <w:rsid w:val="009A3634"/>
    <w:rsid w:val="009A4F28"/>
    <w:rsid w:val="009A5FBF"/>
    <w:rsid w:val="009A7A63"/>
    <w:rsid w:val="009B2120"/>
    <w:rsid w:val="009B5259"/>
    <w:rsid w:val="009B6DE4"/>
    <w:rsid w:val="009C05A6"/>
    <w:rsid w:val="009C1B71"/>
    <w:rsid w:val="009C26A6"/>
    <w:rsid w:val="009C4200"/>
    <w:rsid w:val="009D104A"/>
    <w:rsid w:val="009D2E59"/>
    <w:rsid w:val="009D3E9F"/>
    <w:rsid w:val="009D5AFF"/>
    <w:rsid w:val="009D6E9B"/>
    <w:rsid w:val="009D718A"/>
    <w:rsid w:val="009E0D57"/>
    <w:rsid w:val="009E12F4"/>
    <w:rsid w:val="009E1647"/>
    <w:rsid w:val="009E2C4A"/>
    <w:rsid w:val="009E2D3B"/>
    <w:rsid w:val="009F3635"/>
    <w:rsid w:val="009F461C"/>
    <w:rsid w:val="00A02956"/>
    <w:rsid w:val="00A0572F"/>
    <w:rsid w:val="00A07C9B"/>
    <w:rsid w:val="00A10F23"/>
    <w:rsid w:val="00A1480C"/>
    <w:rsid w:val="00A15661"/>
    <w:rsid w:val="00A156CF"/>
    <w:rsid w:val="00A247CB"/>
    <w:rsid w:val="00A250CA"/>
    <w:rsid w:val="00A27817"/>
    <w:rsid w:val="00A320E2"/>
    <w:rsid w:val="00A36DEF"/>
    <w:rsid w:val="00A41306"/>
    <w:rsid w:val="00A44D75"/>
    <w:rsid w:val="00A44DB0"/>
    <w:rsid w:val="00A45F7A"/>
    <w:rsid w:val="00A472A2"/>
    <w:rsid w:val="00A52740"/>
    <w:rsid w:val="00A563CC"/>
    <w:rsid w:val="00A65C22"/>
    <w:rsid w:val="00A70BE7"/>
    <w:rsid w:val="00A80A34"/>
    <w:rsid w:val="00A81AC1"/>
    <w:rsid w:val="00A84EB0"/>
    <w:rsid w:val="00A856E7"/>
    <w:rsid w:val="00A87E72"/>
    <w:rsid w:val="00A93D64"/>
    <w:rsid w:val="00AA1116"/>
    <w:rsid w:val="00AA2B22"/>
    <w:rsid w:val="00AA6E76"/>
    <w:rsid w:val="00AB06B7"/>
    <w:rsid w:val="00AB36DC"/>
    <w:rsid w:val="00AB3E44"/>
    <w:rsid w:val="00AB596C"/>
    <w:rsid w:val="00AC1265"/>
    <w:rsid w:val="00AC57AE"/>
    <w:rsid w:val="00AC5CC1"/>
    <w:rsid w:val="00AD00BA"/>
    <w:rsid w:val="00AD4EC7"/>
    <w:rsid w:val="00AD59F3"/>
    <w:rsid w:val="00AD66C6"/>
    <w:rsid w:val="00AE0BCA"/>
    <w:rsid w:val="00AE271D"/>
    <w:rsid w:val="00AE504C"/>
    <w:rsid w:val="00AE6DCC"/>
    <w:rsid w:val="00AF1CCE"/>
    <w:rsid w:val="00AF2754"/>
    <w:rsid w:val="00AF3919"/>
    <w:rsid w:val="00B01FE7"/>
    <w:rsid w:val="00B05DA5"/>
    <w:rsid w:val="00B10836"/>
    <w:rsid w:val="00B1197D"/>
    <w:rsid w:val="00B132C5"/>
    <w:rsid w:val="00B169B7"/>
    <w:rsid w:val="00B2180D"/>
    <w:rsid w:val="00B2329C"/>
    <w:rsid w:val="00B239E0"/>
    <w:rsid w:val="00B257BE"/>
    <w:rsid w:val="00B31BB6"/>
    <w:rsid w:val="00B427F1"/>
    <w:rsid w:val="00B462CC"/>
    <w:rsid w:val="00B515CD"/>
    <w:rsid w:val="00B53162"/>
    <w:rsid w:val="00B53413"/>
    <w:rsid w:val="00B60398"/>
    <w:rsid w:val="00B66BD0"/>
    <w:rsid w:val="00B66F10"/>
    <w:rsid w:val="00B67237"/>
    <w:rsid w:val="00B74C48"/>
    <w:rsid w:val="00B76F29"/>
    <w:rsid w:val="00B84997"/>
    <w:rsid w:val="00B86D99"/>
    <w:rsid w:val="00B91863"/>
    <w:rsid w:val="00B95DD2"/>
    <w:rsid w:val="00BA1744"/>
    <w:rsid w:val="00BA1C37"/>
    <w:rsid w:val="00BA7F8C"/>
    <w:rsid w:val="00BB19B6"/>
    <w:rsid w:val="00BB22E1"/>
    <w:rsid w:val="00BB32B0"/>
    <w:rsid w:val="00BC07B9"/>
    <w:rsid w:val="00BC0D9A"/>
    <w:rsid w:val="00BC649E"/>
    <w:rsid w:val="00BD36AB"/>
    <w:rsid w:val="00BD5C25"/>
    <w:rsid w:val="00BD79A8"/>
    <w:rsid w:val="00BE0CF2"/>
    <w:rsid w:val="00BE2D3F"/>
    <w:rsid w:val="00BE3230"/>
    <w:rsid w:val="00BE48BA"/>
    <w:rsid w:val="00BE708E"/>
    <w:rsid w:val="00BF3154"/>
    <w:rsid w:val="00C04ADB"/>
    <w:rsid w:val="00C073AB"/>
    <w:rsid w:val="00C130B1"/>
    <w:rsid w:val="00C13946"/>
    <w:rsid w:val="00C14623"/>
    <w:rsid w:val="00C17E21"/>
    <w:rsid w:val="00C2365A"/>
    <w:rsid w:val="00C26D1F"/>
    <w:rsid w:val="00C27EF1"/>
    <w:rsid w:val="00C3043C"/>
    <w:rsid w:val="00C344B6"/>
    <w:rsid w:val="00C34D92"/>
    <w:rsid w:val="00C41A20"/>
    <w:rsid w:val="00C43F58"/>
    <w:rsid w:val="00C442D5"/>
    <w:rsid w:val="00C44A32"/>
    <w:rsid w:val="00C45CD0"/>
    <w:rsid w:val="00C50311"/>
    <w:rsid w:val="00C5103D"/>
    <w:rsid w:val="00C533F3"/>
    <w:rsid w:val="00C53F98"/>
    <w:rsid w:val="00C56CA3"/>
    <w:rsid w:val="00C56F89"/>
    <w:rsid w:val="00C611DB"/>
    <w:rsid w:val="00C6452A"/>
    <w:rsid w:val="00C71184"/>
    <w:rsid w:val="00C71854"/>
    <w:rsid w:val="00C72906"/>
    <w:rsid w:val="00C77847"/>
    <w:rsid w:val="00C8090A"/>
    <w:rsid w:val="00C80DB3"/>
    <w:rsid w:val="00C91A63"/>
    <w:rsid w:val="00C9225F"/>
    <w:rsid w:val="00C924AB"/>
    <w:rsid w:val="00C96D68"/>
    <w:rsid w:val="00CA1941"/>
    <w:rsid w:val="00CA7A07"/>
    <w:rsid w:val="00CB047E"/>
    <w:rsid w:val="00CB0BBA"/>
    <w:rsid w:val="00CB5BB1"/>
    <w:rsid w:val="00CC4CB4"/>
    <w:rsid w:val="00CC6315"/>
    <w:rsid w:val="00CC63AF"/>
    <w:rsid w:val="00CC63C1"/>
    <w:rsid w:val="00CD0A08"/>
    <w:rsid w:val="00CD172D"/>
    <w:rsid w:val="00CE0389"/>
    <w:rsid w:val="00CE1D23"/>
    <w:rsid w:val="00CE4ABD"/>
    <w:rsid w:val="00CE623C"/>
    <w:rsid w:val="00CF0043"/>
    <w:rsid w:val="00CF2F0F"/>
    <w:rsid w:val="00D0093D"/>
    <w:rsid w:val="00D0135A"/>
    <w:rsid w:val="00D03901"/>
    <w:rsid w:val="00D04580"/>
    <w:rsid w:val="00D0472F"/>
    <w:rsid w:val="00D07DA3"/>
    <w:rsid w:val="00D13DF5"/>
    <w:rsid w:val="00D14C3D"/>
    <w:rsid w:val="00D14F91"/>
    <w:rsid w:val="00D22F0D"/>
    <w:rsid w:val="00D261DA"/>
    <w:rsid w:val="00D30E67"/>
    <w:rsid w:val="00D44295"/>
    <w:rsid w:val="00D44B0A"/>
    <w:rsid w:val="00D44E5C"/>
    <w:rsid w:val="00D46DC2"/>
    <w:rsid w:val="00D5271F"/>
    <w:rsid w:val="00D53349"/>
    <w:rsid w:val="00D574E9"/>
    <w:rsid w:val="00D601B9"/>
    <w:rsid w:val="00D645BB"/>
    <w:rsid w:val="00D7087B"/>
    <w:rsid w:val="00D736FF"/>
    <w:rsid w:val="00D84C7E"/>
    <w:rsid w:val="00D865EB"/>
    <w:rsid w:val="00D86B9D"/>
    <w:rsid w:val="00D91453"/>
    <w:rsid w:val="00DA022C"/>
    <w:rsid w:val="00DA3081"/>
    <w:rsid w:val="00DA7E3E"/>
    <w:rsid w:val="00DA7F9A"/>
    <w:rsid w:val="00DB162D"/>
    <w:rsid w:val="00DB56FB"/>
    <w:rsid w:val="00DC1030"/>
    <w:rsid w:val="00DC5489"/>
    <w:rsid w:val="00DC5A96"/>
    <w:rsid w:val="00DC63E1"/>
    <w:rsid w:val="00DC7754"/>
    <w:rsid w:val="00DD750E"/>
    <w:rsid w:val="00DE4EC5"/>
    <w:rsid w:val="00DE630A"/>
    <w:rsid w:val="00DE6C80"/>
    <w:rsid w:val="00DE7BF3"/>
    <w:rsid w:val="00DF188E"/>
    <w:rsid w:val="00DF222A"/>
    <w:rsid w:val="00DF5E3D"/>
    <w:rsid w:val="00E02949"/>
    <w:rsid w:val="00E07817"/>
    <w:rsid w:val="00E11859"/>
    <w:rsid w:val="00E142F9"/>
    <w:rsid w:val="00E15D87"/>
    <w:rsid w:val="00E21BE6"/>
    <w:rsid w:val="00E22DA2"/>
    <w:rsid w:val="00E23B3D"/>
    <w:rsid w:val="00E27A4C"/>
    <w:rsid w:val="00E30BF7"/>
    <w:rsid w:val="00E35607"/>
    <w:rsid w:val="00E402D3"/>
    <w:rsid w:val="00E419B3"/>
    <w:rsid w:val="00E47677"/>
    <w:rsid w:val="00E61140"/>
    <w:rsid w:val="00E641B3"/>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06FB4"/>
    <w:rsid w:val="00F145D6"/>
    <w:rsid w:val="00F15D4C"/>
    <w:rsid w:val="00F17C4A"/>
    <w:rsid w:val="00F2122B"/>
    <w:rsid w:val="00F23C3E"/>
    <w:rsid w:val="00F24C26"/>
    <w:rsid w:val="00F32C97"/>
    <w:rsid w:val="00F37AE6"/>
    <w:rsid w:val="00F440AF"/>
    <w:rsid w:val="00F46FDC"/>
    <w:rsid w:val="00F47612"/>
    <w:rsid w:val="00F510D6"/>
    <w:rsid w:val="00F5671C"/>
    <w:rsid w:val="00F63977"/>
    <w:rsid w:val="00F657CD"/>
    <w:rsid w:val="00F719D0"/>
    <w:rsid w:val="00F7253F"/>
    <w:rsid w:val="00F745EE"/>
    <w:rsid w:val="00F75DE6"/>
    <w:rsid w:val="00F76B38"/>
    <w:rsid w:val="00F813BD"/>
    <w:rsid w:val="00F851B8"/>
    <w:rsid w:val="00F91B00"/>
    <w:rsid w:val="00F956B8"/>
    <w:rsid w:val="00FA4651"/>
    <w:rsid w:val="00FB6085"/>
    <w:rsid w:val="00FB680F"/>
    <w:rsid w:val="00FC0581"/>
    <w:rsid w:val="00FC445C"/>
    <w:rsid w:val="00FD1AFF"/>
    <w:rsid w:val="00FD368C"/>
    <w:rsid w:val="00FD5CDA"/>
    <w:rsid w:val="00FE1323"/>
    <w:rsid w:val="00FE182C"/>
    <w:rsid w:val="00FE37B3"/>
    <w:rsid w:val="00FE6A32"/>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 w:type="character" w:styleId="EndnoteReference">
    <w:name w:val="endnote reference"/>
    <w:basedOn w:val="DefaultParagraphFont"/>
    <w:uiPriority w:val="99"/>
    <w:semiHidden/>
    <w:unhideWhenUsed/>
    <w:rsid w:val="00CE0389"/>
    <w:rPr>
      <w:vertAlign w:val="superscript"/>
    </w:rPr>
  </w:style>
  <w:style w:type="paragraph" w:styleId="Header">
    <w:name w:val="header"/>
    <w:basedOn w:val="Normal"/>
    <w:link w:val="HeaderChar"/>
    <w:uiPriority w:val="99"/>
    <w:unhideWhenUsed/>
    <w:rsid w:val="00CE038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0389"/>
  </w:style>
  <w:style w:type="paragraph" w:styleId="FootnoteText">
    <w:name w:val="footnote text"/>
    <w:basedOn w:val="Normal"/>
    <w:link w:val="FootnoteTextChar"/>
    <w:uiPriority w:val="99"/>
    <w:semiHidden/>
    <w:unhideWhenUsed/>
    <w:rsid w:val="00B239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E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C1FB5-8870-483B-AA0E-21A25B261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30</Pages>
  <Words>20544</Words>
  <Characters>117107</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39</cp:revision>
  <cp:lastPrinted>2019-03-29T20:31:00Z</cp:lastPrinted>
  <dcterms:created xsi:type="dcterms:W3CDTF">2019-10-09T17:42:00Z</dcterms:created>
  <dcterms:modified xsi:type="dcterms:W3CDTF">2019-10-10T15:28:00Z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